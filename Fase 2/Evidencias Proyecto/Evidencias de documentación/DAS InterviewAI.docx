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E2EE23" w14:textId="77777777" w:rsidR="007356F5" w:rsidRDefault="007356F5">
      <w:pPr>
        <w:widowControl w:val="0"/>
        <w:pBdr>
          <w:top w:val="nil"/>
          <w:left w:val="nil"/>
          <w:bottom w:val="nil"/>
          <w:right w:val="nil"/>
          <w:between w:val="nil"/>
        </w:pBdr>
        <w:spacing w:after="0"/>
        <w:rPr>
          <w:rFonts w:ascii="Arial" w:eastAsia="Arial" w:hAnsi="Arial" w:cs="Arial"/>
          <w:color w:val="000000"/>
        </w:rPr>
      </w:pPr>
    </w:p>
    <w:tbl>
      <w:tblPr>
        <w:tblStyle w:val="a"/>
        <w:tblW w:w="9430" w:type="dxa"/>
        <w:jc w:val="center"/>
        <w:tblInd w:w="0" w:type="dxa"/>
        <w:tblLayout w:type="fixed"/>
        <w:tblLook w:val="0400" w:firstRow="0" w:lastRow="0" w:firstColumn="0" w:lastColumn="0" w:noHBand="0" w:noVBand="1"/>
      </w:tblPr>
      <w:tblGrid>
        <w:gridCol w:w="9430"/>
      </w:tblGrid>
      <w:tr w:rsidR="007356F5" w14:paraId="2D2D437E" w14:textId="77777777">
        <w:trPr>
          <w:trHeight w:val="2880"/>
          <w:jc w:val="center"/>
        </w:trPr>
        <w:tc>
          <w:tcPr>
            <w:tcW w:w="9430" w:type="dxa"/>
          </w:tcPr>
          <w:p w14:paraId="72D6955F" w14:textId="77777777" w:rsidR="007356F5" w:rsidRDefault="00000000">
            <w:pPr>
              <w:pBdr>
                <w:top w:val="nil"/>
                <w:left w:val="nil"/>
                <w:bottom w:val="nil"/>
                <w:right w:val="nil"/>
                <w:between w:val="nil"/>
              </w:pBdr>
              <w:spacing w:after="0" w:line="240" w:lineRule="auto"/>
              <w:jc w:val="both"/>
              <w:rPr>
                <w:smallCaps/>
                <w:color w:val="000000"/>
              </w:rPr>
            </w:pPr>
            <w:r>
              <w:rPr>
                <w:smallCaps/>
                <w:color w:val="000000"/>
              </w:rPr>
              <w:t xml:space="preserve">DUOC UC - ESCUELA DE </w:t>
            </w:r>
            <w:r>
              <w:rPr>
                <w:smallCaps/>
              </w:rPr>
              <w:t>INFORMÁTICA</w:t>
            </w:r>
            <w:r>
              <w:rPr>
                <w:smallCaps/>
                <w:color w:val="000000"/>
              </w:rPr>
              <w:t xml:space="preserve"> Y TELECOMUNICACIONES</w:t>
            </w:r>
          </w:p>
        </w:tc>
      </w:tr>
      <w:tr w:rsidR="007356F5" w14:paraId="06EA56B3" w14:textId="77777777">
        <w:trPr>
          <w:trHeight w:val="1440"/>
          <w:jc w:val="center"/>
        </w:trPr>
        <w:tc>
          <w:tcPr>
            <w:tcW w:w="9430" w:type="dxa"/>
            <w:tcBorders>
              <w:bottom w:val="single" w:sz="4" w:space="0" w:color="4F81BD"/>
            </w:tcBorders>
            <w:vAlign w:val="center"/>
          </w:tcPr>
          <w:p w14:paraId="3C82F47E" w14:textId="7EB7E68F" w:rsidR="007356F5" w:rsidRDefault="007130E1" w:rsidP="007130E1">
            <w:pPr>
              <w:pBdr>
                <w:top w:val="nil"/>
                <w:left w:val="nil"/>
                <w:bottom w:val="nil"/>
                <w:right w:val="nil"/>
                <w:between w:val="nil"/>
              </w:pBdr>
              <w:jc w:val="both"/>
              <w:rPr>
                <w:color w:val="000000"/>
                <w:sz w:val="80"/>
                <w:szCs w:val="80"/>
              </w:rPr>
            </w:pPr>
            <w:proofErr w:type="spellStart"/>
            <w:r w:rsidRPr="00C9585A">
              <w:rPr>
                <w:color w:val="000000"/>
                <w:sz w:val="80"/>
                <w:szCs w:val="80"/>
              </w:rPr>
              <w:t>InterviewAI</w:t>
            </w:r>
            <w:proofErr w:type="spellEnd"/>
            <w:r w:rsidRPr="00C9585A">
              <w:rPr>
                <w:color w:val="000000"/>
                <w:sz w:val="80"/>
                <w:szCs w:val="80"/>
              </w:rPr>
              <w:t>: Simulador de Entrevistas Laborales con IA</w:t>
            </w:r>
          </w:p>
        </w:tc>
      </w:tr>
      <w:tr w:rsidR="007356F5" w14:paraId="70D84F27" w14:textId="77777777">
        <w:trPr>
          <w:trHeight w:val="720"/>
          <w:jc w:val="center"/>
        </w:trPr>
        <w:tc>
          <w:tcPr>
            <w:tcW w:w="9430" w:type="dxa"/>
            <w:tcBorders>
              <w:top w:val="single" w:sz="4" w:space="0" w:color="4F81BD"/>
            </w:tcBorders>
            <w:vAlign w:val="center"/>
          </w:tcPr>
          <w:p w14:paraId="5592121E" w14:textId="77777777" w:rsidR="007356F5" w:rsidRDefault="007130E1" w:rsidP="007130E1">
            <w:pPr>
              <w:spacing w:before="240" w:after="120"/>
              <w:jc w:val="center"/>
              <w:rPr>
                <w:b/>
                <w:bCs/>
                <w:i/>
                <w:color w:val="000000"/>
                <w:sz w:val="44"/>
                <w:szCs w:val="44"/>
              </w:rPr>
            </w:pPr>
            <w:r w:rsidRPr="00C9585A">
              <w:rPr>
                <w:b/>
                <w:bCs/>
                <w:i/>
                <w:color w:val="000000"/>
                <w:sz w:val="44"/>
                <w:szCs w:val="44"/>
              </w:rPr>
              <w:t xml:space="preserve">(SAD) Software </w:t>
            </w:r>
            <w:proofErr w:type="spellStart"/>
            <w:r w:rsidRPr="00C9585A">
              <w:rPr>
                <w:b/>
                <w:bCs/>
                <w:i/>
                <w:color w:val="000000"/>
                <w:sz w:val="44"/>
                <w:szCs w:val="44"/>
              </w:rPr>
              <w:t>Architecture</w:t>
            </w:r>
            <w:proofErr w:type="spellEnd"/>
            <w:r w:rsidRPr="00C9585A">
              <w:rPr>
                <w:b/>
                <w:bCs/>
                <w:i/>
                <w:color w:val="000000"/>
                <w:sz w:val="44"/>
                <w:szCs w:val="44"/>
              </w:rPr>
              <w:t xml:space="preserve"> Document</w:t>
            </w:r>
          </w:p>
          <w:p w14:paraId="670CCB18" w14:textId="7048A152" w:rsidR="007130E1" w:rsidRPr="007130E1" w:rsidRDefault="007130E1" w:rsidP="007130E1">
            <w:pPr>
              <w:spacing w:after="240"/>
              <w:jc w:val="center"/>
              <w:rPr>
                <w:i/>
                <w:color w:val="000000"/>
                <w:sz w:val="44"/>
                <w:szCs w:val="44"/>
              </w:rPr>
            </w:pPr>
            <w:r w:rsidRPr="00C9585A">
              <w:rPr>
                <w:i/>
                <w:color w:val="000000"/>
                <w:sz w:val="44"/>
                <w:szCs w:val="44"/>
              </w:rPr>
              <w:t>Versión 1.0</w:t>
            </w:r>
          </w:p>
        </w:tc>
      </w:tr>
      <w:tr w:rsidR="007356F5" w14:paraId="77806C09" w14:textId="77777777">
        <w:trPr>
          <w:trHeight w:val="360"/>
          <w:jc w:val="center"/>
        </w:trPr>
        <w:tc>
          <w:tcPr>
            <w:tcW w:w="9430" w:type="dxa"/>
            <w:vAlign w:val="center"/>
          </w:tcPr>
          <w:p w14:paraId="3561798A" w14:textId="77777777" w:rsidR="007356F5" w:rsidRDefault="007356F5">
            <w:pPr>
              <w:pBdr>
                <w:top w:val="nil"/>
                <w:left w:val="nil"/>
                <w:bottom w:val="nil"/>
                <w:right w:val="nil"/>
                <w:between w:val="nil"/>
              </w:pBdr>
              <w:spacing w:after="0" w:line="240" w:lineRule="auto"/>
              <w:jc w:val="both"/>
              <w:rPr>
                <w:color w:val="000000"/>
              </w:rPr>
            </w:pPr>
          </w:p>
        </w:tc>
      </w:tr>
      <w:tr w:rsidR="007356F5" w14:paraId="46980616" w14:textId="77777777">
        <w:trPr>
          <w:trHeight w:val="360"/>
          <w:jc w:val="center"/>
        </w:trPr>
        <w:tc>
          <w:tcPr>
            <w:tcW w:w="9430" w:type="dxa"/>
            <w:vAlign w:val="center"/>
          </w:tcPr>
          <w:p w14:paraId="14BD8B5C" w14:textId="092549A3" w:rsidR="007356F5" w:rsidRDefault="007356F5">
            <w:pPr>
              <w:pBdr>
                <w:top w:val="nil"/>
                <w:left w:val="nil"/>
                <w:bottom w:val="nil"/>
                <w:right w:val="nil"/>
                <w:between w:val="nil"/>
              </w:pBdr>
              <w:spacing w:after="0" w:line="240" w:lineRule="auto"/>
              <w:jc w:val="both"/>
              <w:rPr>
                <w:b/>
                <w:color w:val="000000"/>
              </w:rPr>
            </w:pPr>
          </w:p>
        </w:tc>
      </w:tr>
      <w:tr w:rsidR="007356F5" w14:paraId="7C246396" w14:textId="77777777">
        <w:trPr>
          <w:trHeight w:val="360"/>
          <w:jc w:val="center"/>
        </w:trPr>
        <w:tc>
          <w:tcPr>
            <w:tcW w:w="9430" w:type="dxa"/>
            <w:vAlign w:val="center"/>
          </w:tcPr>
          <w:p w14:paraId="512E66A3" w14:textId="18E49503" w:rsidR="007356F5" w:rsidRDefault="007356F5">
            <w:pPr>
              <w:pBdr>
                <w:top w:val="nil"/>
                <w:left w:val="nil"/>
                <w:bottom w:val="nil"/>
                <w:right w:val="nil"/>
                <w:between w:val="nil"/>
              </w:pBdr>
              <w:spacing w:after="0" w:line="240" w:lineRule="auto"/>
              <w:jc w:val="both"/>
              <w:rPr>
                <w:b/>
                <w:color w:val="000000"/>
              </w:rPr>
            </w:pPr>
          </w:p>
        </w:tc>
      </w:tr>
    </w:tbl>
    <w:p w14:paraId="387CACED" w14:textId="77777777" w:rsidR="000716A8" w:rsidRDefault="000716A8" w:rsidP="000716A8"/>
    <w:p w14:paraId="622D80D5" w14:textId="77777777" w:rsidR="000716A8" w:rsidRDefault="000716A8" w:rsidP="000716A8"/>
    <w:p w14:paraId="4F73C8A0" w14:textId="77777777" w:rsidR="000716A8" w:rsidRDefault="000716A8" w:rsidP="000716A8"/>
    <w:p w14:paraId="01FBF559" w14:textId="77777777" w:rsidR="000716A8" w:rsidRDefault="000716A8" w:rsidP="000716A8"/>
    <w:p w14:paraId="2F0494DE" w14:textId="77777777" w:rsidR="000716A8" w:rsidRDefault="000716A8" w:rsidP="000716A8"/>
    <w:p w14:paraId="06EC583B" w14:textId="77777777" w:rsidR="000716A8" w:rsidRDefault="000716A8" w:rsidP="000716A8"/>
    <w:p w14:paraId="37EE42FE" w14:textId="77777777" w:rsidR="000716A8" w:rsidRDefault="000716A8" w:rsidP="000716A8"/>
    <w:p w14:paraId="08E20897" w14:textId="77777777" w:rsidR="00C0073C" w:rsidRDefault="00C0073C" w:rsidP="000716A8">
      <w:pPr>
        <w:rPr>
          <w:color w:val="000000"/>
        </w:rPr>
      </w:pPr>
    </w:p>
    <w:p w14:paraId="6E3451DA" w14:textId="62702D1E" w:rsidR="000716A8" w:rsidRDefault="000716A8" w:rsidP="000716A8">
      <w:pPr>
        <w:rPr>
          <w:color w:val="000000"/>
        </w:rPr>
      </w:pPr>
      <w:r>
        <w:rPr>
          <w:color w:val="000000"/>
        </w:rPr>
        <w:t>Especificación de Requisitos según estándar de IEEE 830.</w:t>
      </w:r>
    </w:p>
    <w:p w14:paraId="39873726" w14:textId="13F1E8A2" w:rsidR="000716A8" w:rsidRPr="002F389B" w:rsidRDefault="000716A8" w:rsidP="000716A8">
      <w:pPr>
        <w:rPr>
          <w:rFonts w:ascii="Arial" w:eastAsia="Arial" w:hAnsi="Arial" w:cs="Arial"/>
          <w:b/>
          <w:bCs/>
        </w:rPr>
      </w:pPr>
      <w:r w:rsidRPr="002F389B">
        <w:rPr>
          <w:rFonts w:ascii="Arial" w:eastAsia="Arial" w:hAnsi="Arial" w:cs="Arial"/>
          <w:b/>
          <w:bCs/>
        </w:rPr>
        <w:lastRenderedPageBreak/>
        <w:t>Equipo de Desarrollo:</w:t>
      </w:r>
    </w:p>
    <w:p w14:paraId="135B8D3E" w14:textId="77777777" w:rsidR="000716A8" w:rsidRPr="002F389B" w:rsidRDefault="000716A8">
      <w:pPr>
        <w:numPr>
          <w:ilvl w:val="0"/>
          <w:numId w:val="1"/>
        </w:numPr>
        <w:rPr>
          <w:rFonts w:ascii="Arial" w:eastAsia="Arial" w:hAnsi="Arial" w:cs="Arial"/>
        </w:rPr>
      </w:pPr>
      <w:r w:rsidRPr="002F389B">
        <w:rPr>
          <w:rFonts w:ascii="Arial" w:eastAsia="Arial" w:hAnsi="Arial" w:cs="Arial"/>
        </w:rPr>
        <w:t xml:space="preserve">Cristian Álvarez - AI </w:t>
      </w:r>
      <w:proofErr w:type="spellStart"/>
      <w:r w:rsidRPr="002F389B">
        <w:rPr>
          <w:rFonts w:ascii="Arial" w:eastAsia="Arial" w:hAnsi="Arial" w:cs="Arial"/>
        </w:rPr>
        <w:t>Specialist</w:t>
      </w:r>
      <w:proofErr w:type="spellEnd"/>
      <w:r w:rsidRPr="002F389B">
        <w:rPr>
          <w:rFonts w:ascii="Arial" w:eastAsia="Arial" w:hAnsi="Arial" w:cs="Arial"/>
        </w:rPr>
        <w:t xml:space="preserve"> &amp; QA Lead</w:t>
      </w:r>
    </w:p>
    <w:p w14:paraId="3A462E3C" w14:textId="77777777" w:rsidR="000716A8" w:rsidRPr="002F389B" w:rsidRDefault="000716A8">
      <w:pPr>
        <w:numPr>
          <w:ilvl w:val="0"/>
          <w:numId w:val="1"/>
        </w:numPr>
        <w:rPr>
          <w:rFonts w:ascii="Arial" w:eastAsia="Arial" w:hAnsi="Arial" w:cs="Arial"/>
        </w:rPr>
      </w:pPr>
      <w:r w:rsidRPr="002F389B">
        <w:rPr>
          <w:rFonts w:ascii="Arial" w:eastAsia="Arial" w:hAnsi="Arial" w:cs="Arial"/>
        </w:rPr>
        <w:t xml:space="preserve">Matías Coloma Contreras - Project Leader &amp; </w:t>
      </w:r>
      <w:proofErr w:type="spellStart"/>
      <w:r w:rsidRPr="002F389B">
        <w:rPr>
          <w:rFonts w:ascii="Arial" w:eastAsia="Arial" w:hAnsi="Arial" w:cs="Arial"/>
        </w:rPr>
        <w:t>Backend</w:t>
      </w:r>
      <w:proofErr w:type="spellEnd"/>
      <w:r w:rsidRPr="002F389B">
        <w:rPr>
          <w:rFonts w:ascii="Arial" w:eastAsia="Arial" w:hAnsi="Arial" w:cs="Arial"/>
        </w:rPr>
        <w:t xml:space="preserve"> </w:t>
      </w:r>
      <w:proofErr w:type="spellStart"/>
      <w:r w:rsidRPr="002F389B">
        <w:rPr>
          <w:rFonts w:ascii="Arial" w:eastAsia="Arial" w:hAnsi="Arial" w:cs="Arial"/>
        </w:rPr>
        <w:t>Developer</w:t>
      </w:r>
      <w:proofErr w:type="spellEnd"/>
    </w:p>
    <w:p w14:paraId="31687BCE" w14:textId="77777777" w:rsidR="000716A8" w:rsidRPr="002F389B" w:rsidRDefault="000716A8">
      <w:pPr>
        <w:numPr>
          <w:ilvl w:val="0"/>
          <w:numId w:val="1"/>
        </w:numPr>
        <w:rPr>
          <w:rFonts w:ascii="Arial" w:eastAsia="Arial" w:hAnsi="Arial" w:cs="Arial"/>
        </w:rPr>
      </w:pPr>
      <w:r w:rsidRPr="002F389B">
        <w:rPr>
          <w:rFonts w:ascii="Arial" w:eastAsia="Arial" w:hAnsi="Arial" w:cs="Arial"/>
        </w:rPr>
        <w:t xml:space="preserve">Ulises Muñoz - </w:t>
      </w:r>
      <w:proofErr w:type="spellStart"/>
      <w:r w:rsidRPr="002F389B">
        <w:rPr>
          <w:rFonts w:ascii="Arial" w:eastAsia="Arial" w:hAnsi="Arial" w:cs="Arial"/>
        </w:rPr>
        <w:t>Frontend</w:t>
      </w:r>
      <w:proofErr w:type="spellEnd"/>
      <w:r w:rsidRPr="002F389B">
        <w:rPr>
          <w:rFonts w:ascii="Arial" w:eastAsia="Arial" w:hAnsi="Arial" w:cs="Arial"/>
        </w:rPr>
        <w:t xml:space="preserve"> </w:t>
      </w:r>
      <w:proofErr w:type="spellStart"/>
      <w:r w:rsidRPr="002F389B">
        <w:rPr>
          <w:rFonts w:ascii="Arial" w:eastAsia="Arial" w:hAnsi="Arial" w:cs="Arial"/>
        </w:rPr>
        <w:t>Developer</w:t>
      </w:r>
      <w:proofErr w:type="spellEnd"/>
      <w:r w:rsidRPr="002F389B">
        <w:rPr>
          <w:rFonts w:ascii="Arial" w:eastAsia="Arial" w:hAnsi="Arial" w:cs="Arial"/>
        </w:rPr>
        <w:t xml:space="preserve"> &amp; UX/UI </w:t>
      </w:r>
      <w:proofErr w:type="spellStart"/>
      <w:r w:rsidRPr="002F389B">
        <w:rPr>
          <w:rFonts w:ascii="Arial" w:eastAsia="Arial" w:hAnsi="Arial" w:cs="Arial"/>
        </w:rPr>
        <w:t>Designer</w:t>
      </w:r>
      <w:proofErr w:type="spellEnd"/>
    </w:p>
    <w:p w14:paraId="106256AB" w14:textId="01E11B7E" w:rsidR="000716A8" w:rsidRDefault="000716A8" w:rsidP="000716A8">
      <w:pPr>
        <w:rPr>
          <w:lang w:val="es-CL"/>
        </w:rPr>
      </w:pPr>
      <w:r w:rsidRPr="002F389B">
        <w:rPr>
          <w:rFonts w:ascii="Arial" w:eastAsia="Arial" w:hAnsi="Arial" w:cs="Arial"/>
          <w:b/>
          <w:bCs/>
        </w:rPr>
        <w:t>Sección:</w:t>
      </w:r>
      <w:r w:rsidRPr="000716A8">
        <w:rPr>
          <w:lang w:val="es-CL"/>
        </w:rPr>
        <w:t xml:space="preserve"> </w:t>
      </w:r>
      <w:r w:rsidRPr="002F389B">
        <w:rPr>
          <w:rFonts w:ascii="Arial" w:eastAsia="Arial" w:hAnsi="Arial" w:cs="Arial"/>
        </w:rPr>
        <w:t>008V</w:t>
      </w:r>
      <w:r w:rsidRPr="002F389B">
        <w:rPr>
          <w:rFonts w:ascii="Arial" w:eastAsia="Arial" w:hAnsi="Arial" w:cs="Arial"/>
        </w:rPr>
        <w:br/>
      </w:r>
      <w:r w:rsidRPr="002F389B">
        <w:rPr>
          <w:rFonts w:ascii="Arial" w:eastAsia="Arial" w:hAnsi="Arial" w:cs="Arial"/>
          <w:b/>
          <w:bCs/>
        </w:rPr>
        <w:t>Profesor Guía:</w:t>
      </w:r>
      <w:r w:rsidRPr="000716A8">
        <w:rPr>
          <w:lang w:val="es-CL"/>
        </w:rPr>
        <w:t xml:space="preserve"> </w:t>
      </w:r>
      <w:r w:rsidRPr="002F389B">
        <w:rPr>
          <w:rFonts w:ascii="Arial" w:eastAsia="Arial" w:hAnsi="Arial" w:cs="Arial"/>
        </w:rPr>
        <w:t>Félix Eduardo Cifuentes</w:t>
      </w:r>
    </w:p>
    <w:p w14:paraId="74B6E44B" w14:textId="77777777" w:rsidR="000716A8" w:rsidRDefault="000716A8" w:rsidP="000716A8">
      <w:pPr>
        <w:rPr>
          <w:lang w:val="es-CL"/>
        </w:rPr>
      </w:pPr>
    </w:p>
    <w:p w14:paraId="26AD0C6F" w14:textId="77777777" w:rsidR="007130E1" w:rsidRPr="007130E1" w:rsidRDefault="007130E1" w:rsidP="007130E1">
      <w:pPr>
        <w:pStyle w:val="Ttulo1"/>
        <w:rPr>
          <w:rFonts w:ascii="Calibri" w:eastAsia="Calibri" w:hAnsi="Calibri" w:cs="Calibri"/>
        </w:rPr>
      </w:pPr>
      <w:bookmarkStart w:id="0" w:name="_Toc214299779"/>
      <w:bookmarkStart w:id="1" w:name="_Toc215761920"/>
      <w:r w:rsidRPr="007130E1">
        <w:rPr>
          <w:rFonts w:ascii="Calibri" w:eastAsia="Calibri" w:hAnsi="Calibri" w:cs="Calibri"/>
        </w:rPr>
        <w:t>Identificación de Documento</w:t>
      </w:r>
      <w:bookmarkEnd w:id="0"/>
      <w:bookmarkEnd w:id="1"/>
    </w:p>
    <w:tbl>
      <w:tblP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0" w:type="dxa"/>
          <w:left w:w="180" w:type="dxa"/>
          <w:bottom w:w="100" w:type="dxa"/>
          <w:right w:w="180" w:type="dxa"/>
        </w:tblCellMar>
        <w:tblLook w:val="04A0" w:firstRow="1" w:lastRow="0" w:firstColumn="1" w:lastColumn="0" w:noHBand="0" w:noVBand="1"/>
      </w:tblPr>
      <w:tblGrid>
        <w:gridCol w:w="3263"/>
        <w:gridCol w:w="6408"/>
      </w:tblGrid>
      <w:tr w:rsidR="007130E1" w14:paraId="5A9FCEE7" w14:textId="77777777" w:rsidTr="00C4130E">
        <w:trPr>
          <w:trHeight w:val="236"/>
        </w:trPr>
        <w:tc>
          <w:tcPr>
            <w:tcW w:w="3263" w:type="dxa"/>
            <w:tcBorders>
              <w:top w:val="single" w:sz="1" w:space="0" w:color="CCCCCC"/>
              <w:left w:val="single" w:sz="1" w:space="0" w:color="CCCCCC"/>
              <w:bottom w:val="single" w:sz="1" w:space="0" w:color="CCCCCC"/>
              <w:right w:val="single" w:sz="1" w:space="0" w:color="CCCCCC"/>
            </w:tcBorders>
            <w:shd w:val="clear" w:color="auto" w:fill="D5E8F0"/>
          </w:tcPr>
          <w:p w14:paraId="57C2C2E2" w14:textId="77777777" w:rsidR="007130E1" w:rsidRDefault="007130E1" w:rsidP="00C4130E">
            <w:r w:rsidRPr="007130E1">
              <w:rPr>
                <w:rFonts w:ascii="Arial" w:eastAsia="Arial" w:hAnsi="Arial" w:cs="Arial"/>
                <w:b/>
                <w:bCs/>
              </w:rPr>
              <w:t>Identificación</w:t>
            </w:r>
          </w:p>
        </w:tc>
        <w:tc>
          <w:tcPr>
            <w:tcW w:w="6408" w:type="dxa"/>
            <w:tcBorders>
              <w:top w:val="single" w:sz="1" w:space="0" w:color="CCCCCC"/>
              <w:left w:val="single" w:sz="1" w:space="0" w:color="CCCCCC"/>
              <w:bottom w:val="single" w:sz="1" w:space="0" w:color="CCCCCC"/>
              <w:right w:val="single" w:sz="1" w:space="0" w:color="CCCCCC"/>
            </w:tcBorders>
          </w:tcPr>
          <w:p w14:paraId="65BB39A8" w14:textId="77777777" w:rsidR="007130E1" w:rsidRDefault="007130E1" w:rsidP="00C4130E">
            <w:r w:rsidRPr="007130E1">
              <w:rPr>
                <w:rFonts w:ascii="Arial" w:eastAsia="Arial" w:hAnsi="Arial" w:cs="Arial"/>
              </w:rPr>
              <w:t>IAI_DAS_01</w:t>
            </w:r>
          </w:p>
        </w:tc>
      </w:tr>
      <w:tr w:rsidR="007130E1" w14:paraId="7896B275" w14:textId="77777777" w:rsidTr="00C4130E">
        <w:trPr>
          <w:trHeight w:val="236"/>
        </w:trPr>
        <w:tc>
          <w:tcPr>
            <w:tcW w:w="3263" w:type="dxa"/>
            <w:tcBorders>
              <w:top w:val="single" w:sz="1" w:space="0" w:color="CCCCCC"/>
              <w:left w:val="single" w:sz="1" w:space="0" w:color="CCCCCC"/>
              <w:bottom w:val="single" w:sz="1" w:space="0" w:color="CCCCCC"/>
              <w:right w:val="single" w:sz="1" w:space="0" w:color="CCCCCC"/>
            </w:tcBorders>
            <w:shd w:val="clear" w:color="auto" w:fill="D5E8F0"/>
          </w:tcPr>
          <w:p w14:paraId="3FD14AD6" w14:textId="77777777" w:rsidR="007130E1" w:rsidRPr="007130E1" w:rsidRDefault="007130E1" w:rsidP="00C4130E">
            <w:pPr>
              <w:rPr>
                <w:rFonts w:ascii="Arial" w:eastAsia="Arial" w:hAnsi="Arial" w:cs="Arial"/>
              </w:rPr>
            </w:pPr>
            <w:r w:rsidRPr="007130E1">
              <w:rPr>
                <w:rFonts w:ascii="Arial" w:eastAsia="Arial" w:hAnsi="Arial" w:cs="Arial"/>
                <w:b/>
                <w:bCs/>
              </w:rPr>
              <w:t>Proyecto</w:t>
            </w:r>
          </w:p>
        </w:tc>
        <w:tc>
          <w:tcPr>
            <w:tcW w:w="6408" w:type="dxa"/>
            <w:tcBorders>
              <w:top w:val="single" w:sz="1" w:space="0" w:color="CCCCCC"/>
              <w:left w:val="single" w:sz="1" w:space="0" w:color="CCCCCC"/>
              <w:bottom w:val="single" w:sz="1" w:space="0" w:color="CCCCCC"/>
              <w:right w:val="single" w:sz="1" w:space="0" w:color="CCCCCC"/>
            </w:tcBorders>
          </w:tcPr>
          <w:p w14:paraId="5B30C231" w14:textId="77777777" w:rsidR="007130E1" w:rsidRPr="007130E1" w:rsidRDefault="007130E1" w:rsidP="00C4130E">
            <w:pPr>
              <w:rPr>
                <w:rFonts w:ascii="Arial" w:eastAsia="Arial" w:hAnsi="Arial" w:cs="Arial"/>
              </w:rPr>
            </w:pPr>
            <w:proofErr w:type="spellStart"/>
            <w:r w:rsidRPr="007130E1">
              <w:rPr>
                <w:rFonts w:ascii="Arial" w:eastAsia="Arial" w:hAnsi="Arial" w:cs="Arial"/>
              </w:rPr>
              <w:t>InterviewAI</w:t>
            </w:r>
            <w:proofErr w:type="spellEnd"/>
            <w:r w:rsidRPr="007130E1">
              <w:rPr>
                <w:rFonts w:ascii="Arial" w:eastAsia="Arial" w:hAnsi="Arial" w:cs="Arial"/>
              </w:rPr>
              <w:t xml:space="preserve"> - Simulador de Entrevistas con IA</w:t>
            </w:r>
          </w:p>
        </w:tc>
      </w:tr>
      <w:tr w:rsidR="007130E1" w14:paraId="3B861820" w14:textId="77777777" w:rsidTr="00C4130E">
        <w:trPr>
          <w:trHeight w:val="236"/>
        </w:trPr>
        <w:tc>
          <w:tcPr>
            <w:tcW w:w="3263" w:type="dxa"/>
            <w:tcBorders>
              <w:top w:val="single" w:sz="1" w:space="0" w:color="CCCCCC"/>
              <w:left w:val="single" w:sz="1" w:space="0" w:color="CCCCCC"/>
              <w:bottom w:val="single" w:sz="1" w:space="0" w:color="CCCCCC"/>
              <w:right w:val="single" w:sz="1" w:space="0" w:color="CCCCCC"/>
            </w:tcBorders>
            <w:shd w:val="clear" w:color="auto" w:fill="D5E8F0"/>
          </w:tcPr>
          <w:p w14:paraId="4849187B" w14:textId="77777777" w:rsidR="007130E1" w:rsidRDefault="007130E1" w:rsidP="00C4130E">
            <w:r w:rsidRPr="007130E1">
              <w:rPr>
                <w:rFonts w:ascii="Arial" w:eastAsia="Arial" w:hAnsi="Arial" w:cs="Arial"/>
                <w:b/>
                <w:bCs/>
              </w:rPr>
              <w:t>Versión</w:t>
            </w:r>
          </w:p>
        </w:tc>
        <w:tc>
          <w:tcPr>
            <w:tcW w:w="6408" w:type="dxa"/>
            <w:tcBorders>
              <w:top w:val="single" w:sz="1" w:space="0" w:color="CCCCCC"/>
              <w:left w:val="single" w:sz="1" w:space="0" w:color="CCCCCC"/>
              <w:bottom w:val="single" w:sz="1" w:space="0" w:color="CCCCCC"/>
              <w:right w:val="single" w:sz="1" w:space="0" w:color="CCCCCC"/>
            </w:tcBorders>
          </w:tcPr>
          <w:p w14:paraId="373D08C4" w14:textId="77777777" w:rsidR="007130E1" w:rsidRDefault="007130E1" w:rsidP="00C4130E">
            <w:r w:rsidRPr="007130E1">
              <w:rPr>
                <w:rFonts w:ascii="Arial" w:eastAsia="Arial" w:hAnsi="Arial" w:cs="Arial"/>
              </w:rPr>
              <w:t>1.0</w:t>
            </w:r>
          </w:p>
        </w:tc>
      </w:tr>
      <w:tr w:rsidR="007130E1" w14:paraId="013430B1" w14:textId="77777777" w:rsidTr="00C4130E">
        <w:trPr>
          <w:trHeight w:val="474"/>
        </w:trPr>
        <w:tc>
          <w:tcPr>
            <w:tcW w:w="3263" w:type="dxa"/>
            <w:tcBorders>
              <w:top w:val="single" w:sz="1" w:space="0" w:color="CCCCCC"/>
              <w:left w:val="single" w:sz="1" w:space="0" w:color="CCCCCC"/>
              <w:bottom w:val="single" w:sz="1" w:space="0" w:color="CCCCCC"/>
              <w:right w:val="single" w:sz="1" w:space="0" w:color="CCCCCC"/>
            </w:tcBorders>
            <w:shd w:val="clear" w:color="auto" w:fill="D5E8F0"/>
          </w:tcPr>
          <w:p w14:paraId="2258640F" w14:textId="77777777" w:rsidR="007130E1" w:rsidRDefault="007130E1" w:rsidP="00C4130E">
            <w:r w:rsidRPr="007130E1">
              <w:rPr>
                <w:rFonts w:ascii="Arial" w:eastAsia="Arial" w:hAnsi="Arial" w:cs="Arial"/>
                <w:b/>
                <w:bCs/>
              </w:rPr>
              <w:t>Documento</w:t>
            </w:r>
            <w:r>
              <w:rPr>
                <w:b/>
                <w:bCs/>
              </w:rPr>
              <w:t xml:space="preserve"> </w:t>
            </w:r>
            <w:r w:rsidRPr="007130E1">
              <w:rPr>
                <w:rFonts w:ascii="Arial" w:eastAsia="Arial" w:hAnsi="Arial" w:cs="Arial"/>
                <w:b/>
                <w:bCs/>
              </w:rPr>
              <w:t>mantenido por</w:t>
            </w:r>
          </w:p>
        </w:tc>
        <w:tc>
          <w:tcPr>
            <w:tcW w:w="6408" w:type="dxa"/>
            <w:tcBorders>
              <w:top w:val="single" w:sz="1" w:space="0" w:color="CCCCCC"/>
              <w:left w:val="single" w:sz="1" w:space="0" w:color="CCCCCC"/>
              <w:bottom w:val="single" w:sz="1" w:space="0" w:color="CCCCCC"/>
              <w:right w:val="single" w:sz="1" w:space="0" w:color="CCCCCC"/>
            </w:tcBorders>
          </w:tcPr>
          <w:p w14:paraId="34036486" w14:textId="77777777" w:rsidR="007130E1" w:rsidRDefault="007130E1" w:rsidP="00C4130E">
            <w:r w:rsidRPr="007130E1">
              <w:rPr>
                <w:rFonts w:ascii="Arial" w:eastAsia="Arial" w:hAnsi="Arial" w:cs="Arial"/>
              </w:rPr>
              <w:t>Matías Coloma Contreras</w:t>
            </w:r>
          </w:p>
        </w:tc>
      </w:tr>
      <w:tr w:rsidR="007130E1" w14:paraId="2ED6EB68" w14:textId="77777777" w:rsidTr="00C4130E">
        <w:trPr>
          <w:trHeight w:val="236"/>
        </w:trPr>
        <w:tc>
          <w:tcPr>
            <w:tcW w:w="3263" w:type="dxa"/>
            <w:tcBorders>
              <w:top w:val="single" w:sz="1" w:space="0" w:color="CCCCCC"/>
              <w:left w:val="single" w:sz="1" w:space="0" w:color="CCCCCC"/>
              <w:bottom w:val="single" w:sz="1" w:space="0" w:color="CCCCCC"/>
              <w:right w:val="single" w:sz="1" w:space="0" w:color="CCCCCC"/>
            </w:tcBorders>
            <w:shd w:val="clear" w:color="auto" w:fill="D5E8F0"/>
          </w:tcPr>
          <w:p w14:paraId="4A3C98C4" w14:textId="77777777" w:rsidR="007130E1" w:rsidRDefault="007130E1" w:rsidP="00C4130E">
            <w:r w:rsidRPr="007130E1">
              <w:rPr>
                <w:rFonts w:ascii="Arial" w:eastAsia="Arial" w:hAnsi="Arial" w:cs="Arial"/>
                <w:b/>
                <w:bCs/>
              </w:rPr>
              <w:t>Fecha última revisión</w:t>
            </w:r>
          </w:p>
        </w:tc>
        <w:tc>
          <w:tcPr>
            <w:tcW w:w="6408" w:type="dxa"/>
            <w:tcBorders>
              <w:top w:val="single" w:sz="1" w:space="0" w:color="CCCCCC"/>
              <w:left w:val="single" w:sz="1" w:space="0" w:color="CCCCCC"/>
              <w:bottom w:val="single" w:sz="1" w:space="0" w:color="CCCCCC"/>
              <w:right w:val="single" w:sz="1" w:space="0" w:color="CCCCCC"/>
            </w:tcBorders>
          </w:tcPr>
          <w:p w14:paraId="11BD8653" w14:textId="77777777" w:rsidR="007130E1" w:rsidRDefault="007130E1" w:rsidP="00C4130E">
            <w:r w:rsidRPr="007130E1">
              <w:rPr>
                <w:rFonts w:ascii="Arial" w:eastAsia="Arial" w:hAnsi="Arial" w:cs="Arial"/>
              </w:rPr>
              <w:t>17/11/2025</w:t>
            </w:r>
          </w:p>
        </w:tc>
      </w:tr>
      <w:tr w:rsidR="007130E1" w14:paraId="5663E17F" w14:textId="77777777" w:rsidTr="00C4130E">
        <w:trPr>
          <w:trHeight w:val="236"/>
        </w:trPr>
        <w:tc>
          <w:tcPr>
            <w:tcW w:w="3263" w:type="dxa"/>
            <w:tcBorders>
              <w:top w:val="single" w:sz="1" w:space="0" w:color="CCCCCC"/>
              <w:left w:val="single" w:sz="1" w:space="0" w:color="CCCCCC"/>
              <w:bottom w:val="single" w:sz="1" w:space="0" w:color="CCCCCC"/>
              <w:right w:val="single" w:sz="1" w:space="0" w:color="CCCCCC"/>
            </w:tcBorders>
            <w:shd w:val="clear" w:color="auto" w:fill="D5E8F0"/>
          </w:tcPr>
          <w:p w14:paraId="0611B2AD" w14:textId="77777777" w:rsidR="007130E1" w:rsidRPr="007130E1" w:rsidRDefault="007130E1" w:rsidP="00C4130E">
            <w:pPr>
              <w:rPr>
                <w:rFonts w:ascii="Arial" w:eastAsia="Arial" w:hAnsi="Arial" w:cs="Arial"/>
              </w:rPr>
            </w:pPr>
            <w:r w:rsidRPr="007130E1">
              <w:rPr>
                <w:rFonts w:ascii="Arial" w:eastAsia="Arial" w:hAnsi="Arial" w:cs="Arial"/>
                <w:b/>
                <w:bCs/>
              </w:rPr>
              <w:t>Fecha próxima revisión</w:t>
            </w:r>
          </w:p>
        </w:tc>
        <w:tc>
          <w:tcPr>
            <w:tcW w:w="6408" w:type="dxa"/>
            <w:tcBorders>
              <w:top w:val="single" w:sz="1" w:space="0" w:color="CCCCCC"/>
              <w:left w:val="single" w:sz="1" w:space="0" w:color="CCCCCC"/>
              <w:bottom w:val="single" w:sz="1" w:space="0" w:color="CCCCCC"/>
              <w:right w:val="single" w:sz="1" w:space="0" w:color="CCCCCC"/>
            </w:tcBorders>
          </w:tcPr>
          <w:p w14:paraId="70004BAB" w14:textId="77777777" w:rsidR="007130E1" w:rsidRPr="007130E1" w:rsidRDefault="007130E1" w:rsidP="00C4130E">
            <w:pPr>
              <w:rPr>
                <w:rFonts w:ascii="Arial" w:eastAsia="Arial" w:hAnsi="Arial" w:cs="Arial"/>
              </w:rPr>
            </w:pPr>
            <w:r w:rsidRPr="007130E1">
              <w:rPr>
                <w:rFonts w:ascii="Arial" w:eastAsia="Arial" w:hAnsi="Arial" w:cs="Arial"/>
              </w:rPr>
              <w:t>01/12/2025</w:t>
            </w:r>
          </w:p>
        </w:tc>
      </w:tr>
      <w:tr w:rsidR="007130E1" w14:paraId="61A7861A" w14:textId="77777777" w:rsidTr="00C4130E">
        <w:trPr>
          <w:trHeight w:val="474"/>
        </w:trPr>
        <w:tc>
          <w:tcPr>
            <w:tcW w:w="3263" w:type="dxa"/>
            <w:tcBorders>
              <w:top w:val="single" w:sz="1" w:space="0" w:color="CCCCCC"/>
              <w:left w:val="single" w:sz="1" w:space="0" w:color="CCCCCC"/>
              <w:bottom w:val="single" w:sz="1" w:space="0" w:color="CCCCCC"/>
              <w:right w:val="single" w:sz="1" w:space="0" w:color="CCCCCC"/>
            </w:tcBorders>
            <w:shd w:val="clear" w:color="auto" w:fill="D5E8F0"/>
          </w:tcPr>
          <w:p w14:paraId="50CEA113" w14:textId="77777777" w:rsidR="007130E1" w:rsidRDefault="007130E1" w:rsidP="00C4130E">
            <w:r w:rsidRPr="007130E1">
              <w:rPr>
                <w:rFonts w:ascii="Arial" w:eastAsia="Arial" w:hAnsi="Arial" w:cs="Arial"/>
                <w:b/>
                <w:bCs/>
              </w:rPr>
              <w:t>Documento aprobado por</w:t>
            </w:r>
          </w:p>
        </w:tc>
        <w:tc>
          <w:tcPr>
            <w:tcW w:w="6408" w:type="dxa"/>
            <w:tcBorders>
              <w:top w:val="single" w:sz="1" w:space="0" w:color="CCCCCC"/>
              <w:left w:val="single" w:sz="1" w:space="0" w:color="CCCCCC"/>
              <w:bottom w:val="single" w:sz="1" w:space="0" w:color="CCCCCC"/>
              <w:right w:val="single" w:sz="1" w:space="0" w:color="CCCCCC"/>
            </w:tcBorders>
          </w:tcPr>
          <w:p w14:paraId="22062AE0" w14:textId="5F08E771" w:rsidR="007130E1" w:rsidRDefault="007130E1" w:rsidP="00C4130E">
            <w:r w:rsidRPr="007130E1">
              <w:rPr>
                <w:rFonts w:ascii="Arial" w:eastAsia="Arial" w:hAnsi="Arial" w:cs="Arial"/>
              </w:rPr>
              <w:t>Félix Eduardo Cifuentes</w:t>
            </w:r>
          </w:p>
        </w:tc>
      </w:tr>
      <w:tr w:rsidR="007130E1" w14:paraId="5C800BE7" w14:textId="77777777" w:rsidTr="00C4130E">
        <w:trPr>
          <w:trHeight w:val="225"/>
        </w:trPr>
        <w:tc>
          <w:tcPr>
            <w:tcW w:w="3263" w:type="dxa"/>
            <w:tcBorders>
              <w:top w:val="single" w:sz="1" w:space="0" w:color="CCCCCC"/>
              <w:left w:val="single" w:sz="1" w:space="0" w:color="CCCCCC"/>
              <w:bottom w:val="single" w:sz="1" w:space="0" w:color="CCCCCC"/>
              <w:right w:val="single" w:sz="1" w:space="0" w:color="CCCCCC"/>
            </w:tcBorders>
            <w:shd w:val="clear" w:color="auto" w:fill="D5E8F0"/>
          </w:tcPr>
          <w:p w14:paraId="72D06C28" w14:textId="77777777" w:rsidR="007130E1" w:rsidRDefault="007130E1" w:rsidP="00C4130E">
            <w:r w:rsidRPr="007130E1">
              <w:rPr>
                <w:rFonts w:ascii="Arial" w:eastAsia="Arial" w:hAnsi="Arial" w:cs="Arial"/>
                <w:b/>
                <w:bCs/>
              </w:rPr>
              <w:t>Fecha última aprobación</w:t>
            </w:r>
          </w:p>
        </w:tc>
        <w:tc>
          <w:tcPr>
            <w:tcW w:w="6408" w:type="dxa"/>
            <w:tcBorders>
              <w:top w:val="single" w:sz="1" w:space="0" w:color="CCCCCC"/>
              <w:left w:val="single" w:sz="1" w:space="0" w:color="CCCCCC"/>
              <w:bottom w:val="single" w:sz="1" w:space="0" w:color="CCCCCC"/>
              <w:right w:val="single" w:sz="1" w:space="0" w:color="CCCCCC"/>
            </w:tcBorders>
          </w:tcPr>
          <w:p w14:paraId="40D23D22" w14:textId="77777777" w:rsidR="007130E1" w:rsidRDefault="007130E1" w:rsidP="00C4130E">
            <w:r w:rsidRPr="007130E1">
              <w:rPr>
                <w:rFonts w:ascii="Arial" w:eastAsia="Arial" w:hAnsi="Arial" w:cs="Arial"/>
              </w:rPr>
              <w:t>Pendiente</w:t>
            </w:r>
          </w:p>
        </w:tc>
      </w:tr>
    </w:tbl>
    <w:p w14:paraId="375592DB" w14:textId="77777777" w:rsidR="007130E1" w:rsidRPr="007130E1" w:rsidRDefault="007130E1" w:rsidP="007130E1">
      <w:pPr>
        <w:pStyle w:val="Ttulo1"/>
        <w:rPr>
          <w:rFonts w:ascii="Calibri" w:eastAsia="Calibri" w:hAnsi="Calibri" w:cs="Calibri"/>
        </w:rPr>
      </w:pPr>
      <w:bookmarkStart w:id="2" w:name="_Toc215761921"/>
      <w:r w:rsidRPr="007130E1">
        <w:rPr>
          <w:rFonts w:ascii="Calibri" w:eastAsia="Calibri" w:hAnsi="Calibri" w:cs="Calibri"/>
        </w:rPr>
        <w:t>Historia de Revisiones</w:t>
      </w:r>
      <w:bookmarkEnd w:id="2"/>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0" w:type="dxa"/>
          <w:left w:w="180" w:type="dxa"/>
          <w:bottom w:w="100" w:type="dxa"/>
          <w:right w:w="180" w:type="dxa"/>
        </w:tblCellMar>
        <w:tblLook w:val="04A0" w:firstRow="1" w:lastRow="0" w:firstColumn="1" w:lastColumn="0" w:noHBand="0" w:noVBand="1"/>
      </w:tblPr>
      <w:tblGrid>
        <w:gridCol w:w="1557"/>
        <w:gridCol w:w="1544"/>
        <w:gridCol w:w="3059"/>
        <w:gridCol w:w="3052"/>
      </w:tblGrid>
      <w:tr w:rsidR="007130E1" w14:paraId="625960AB" w14:textId="77777777" w:rsidTr="00C4130E">
        <w:trPr>
          <w:tblHeader/>
        </w:trPr>
        <w:tc>
          <w:tcPr>
            <w:tcW w:w="1560" w:type="dxa"/>
            <w:tcBorders>
              <w:top w:val="single" w:sz="1" w:space="0" w:color="CCCCCC"/>
              <w:left w:val="single" w:sz="1" w:space="0" w:color="CCCCCC"/>
              <w:bottom w:val="single" w:sz="1" w:space="0" w:color="CCCCCC"/>
              <w:right w:val="single" w:sz="1" w:space="0" w:color="CCCCCC"/>
            </w:tcBorders>
            <w:shd w:val="clear" w:color="auto" w:fill="D5E8F0"/>
          </w:tcPr>
          <w:p w14:paraId="68EFB1A6" w14:textId="77777777" w:rsidR="007130E1" w:rsidRDefault="007130E1" w:rsidP="007130E1">
            <w:r w:rsidRPr="007130E1">
              <w:rPr>
                <w:rFonts w:ascii="Arial" w:eastAsia="Arial" w:hAnsi="Arial" w:cs="Arial"/>
                <w:b/>
                <w:bCs/>
              </w:rPr>
              <w:t>Fecha</w:t>
            </w:r>
          </w:p>
        </w:tc>
        <w:tc>
          <w:tcPr>
            <w:tcW w:w="1560" w:type="dxa"/>
            <w:tcBorders>
              <w:top w:val="single" w:sz="1" w:space="0" w:color="CCCCCC"/>
              <w:left w:val="single" w:sz="1" w:space="0" w:color="CCCCCC"/>
              <w:bottom w:val="single" w:sz="1" w:space="0" w:color="CCCCCC"/>
              <w:right w:val="single" w:sz="1" w:space="0" w:color="CCCCCC"/>
            </w:tcBorders>
            <w:shd w:val="clear" w:color="auto" w:fill="D5E8F0"/>
          </w:tcPr>
          <w:p w14:paraId="4E7F2231" w14:textId="77777777" w:rsidR="007130E1" w:rsidRDefault="007130E1" w:rsidP="007130E1">
            <w:r w:rsidRPr="007130E1">
              <w:rPr>
                <w:rFonts w:ascii="Arial" w:eastAsia="Arial" w:hAnsi="Arial" w:cs="Arial"/>
                <w:b/>
                <w:bCs/>
              </w:rPr>
              <w:t>Versión</w:t>
            </w:r>
          </w:p>
        </w:tc>
        <w:tc>
          <w:tcPr>
            <w:tcW w:w="3120" w:type="dxa"/>
            <w:tcBorders>
              <w:top w:val="single" w:sz="1" w:space="0" w:color="CCCCCC"/>
              <w:left w:val="single" w:sz="1" w:space="0" w:color="CCCCCC"/>
              <w:bottom w:val="single" w:sz="1" w:space="0" w:color="CCCCCC"/>
              <w:right w:val="single" w:sz="1" w:space="0" w:color="CCCCCC"/>
            </w:tcBorders>
            <w:shd w:val="clear" w:color="auto" w:fill="D5E8F0"/>
          </w:tcPr>
          <w:p w14:paraId="7E4F996C" w14:textId="77777777" w:rsidR="007130E1" w:rsidRDefault="007130E1" w:rsidP="007130E1">
            <w:r w:rsidRPr="007130E1">
              <w:rPr>
                <w:rFonts w:ascii="Arial" w:eastAsia="Arial" w:hAnsi="Arial" w:cs="Arial"/>
                <w:b/>
                <w:bCs/>
              </w:rPr>
              <w:t>Descripción</w:t>
            </w:r>
          </w:p>
        </w:tc>
        <w:tc>
          <w:tcPr>
            <w:tcW w:w="3120" w:type="dxa"/>
            <w:tcBorders>
              <w:top w:val="single" w:sz="1" w:space="0" w:color="CCCCCC"/>
              <w:left w:val="single" w:sz="1" w:space="0" w:color="CCCCCC"/>
              <w:bottom w:val="single" w:sz="1" w:space="0" w:color="CCCCCC"/>
              <w:right w:val="single" w:sz="1" w:space="0" w:color="CCCCCC"/>
            </w:tcBorders>
            <w:shd w:val="clear" w:color="auto" w:fill="D5E8F0"/>
          </w:tcPr>
          <w:p w14:paraId="4EBDCC74" w14:textId="77777777" w:rsidR="007130E1" w:rsidRDefault="007130E1" w:rsidP="007130E1">
            <w:r w:rsidRPr="007130E1">
              <w:rPr>
                <w:rFonts w:ascii="Arial" w:eastAsia="Arial" w:hAnsi="Arial" w:cs="Arial"/>
                <w:b/>
                <w:bCs/>
              </w:rPr>
              <w:t>Autor</w:t>
            </w:r>
          </w:p>
        </w:tc>
      </w:tr>
      <w:tr w:rsidR="007130E1" w14:paraId="5C9F0D85" w14:textId="77777777" w:rsidTr="00C4130E">
        <w:tc>
          <w:tcPr>
            <w:tcW w:w="1560" w:type="dxa"/>
            <w:tcBorders>
              <w:top w:val="single" w:sz="1" w:space="0" w:color="CCCCCC"/>
              <w:left w:val="single" w:sz="1" w:space="0" w:color="CCCCCC"/>
              <w:bottom w:val="single" w:sz="1" w:space="0" w:color="CCCCCC"/>
              <w:right w:val="single" w:sz="1" w:space="0" w:color="CCCCCC"/>
            </w:tcBorders>
          </w:tcPr>
          <w:p w14:paraId="19DE7ADB" w14:textId="77777777" w:rsidR="007130E1" w:rsidRDefault="007130E1" w:rsidP="00C4130E">
            <w:r w:rsidRPr="007130E1">
              <w:rPr>
                <w:rFonts w:ascii="Arial" w:eastAsia="Arial" w:hAnsi="Arial" w:cs="Arial"/>
              </w:rPr>
              <w:t>17/11/2025</w:t>
            </w:r>
          </w:p>
        </w:tc>
        <w:tc>
          <w:tcPr>
            <w:tcW w:w="1560" w:type="dxa"/>
            <w:tcBorders>
              <w:top w:val="single" w:sz="1" w:space="0" w:color="CCCCCC"/>
              <w:left w:val="single" w:sz="1" w:space="0" w:color="CCCCCC"/>
              <w:bottom w:val="single" w:sz="1" w:space="0" w:color="CCCCCC"/>
              <w:right w:val="single" w:sz="1" w:space="0" w:color="CCCCCC"/>
            </w:tcBorders>
          </w:tcPr>
          <w:p w14:paraId="071BEB45" w14:textId="77777777" w:rsidR="007130E1" w:rsidRDefault="007130E1" w:rsidP="00C4130E">
            <w:r w:rsidRPr="007130E1">
              <w:rPr>
                <w:rFonts w:ascii="Arial" w:eastAsia="Arial" w:hAnsi="Arial" w:cs="Arial"/>
              </w:rPr>
              <w:t>1.0</w:t>
            </w:r>
          </w:p>
        </w:tc>
        <w:tc>
          <w:tcPr>
            <w:tcW w:w="3120" w:type="dxa"/>
            <w:tcBorders>
              <w:top w:val="single" w:sz="1" w:space="0" w:color="CCCCCC"/>
              <w:left w:val="single" w:sz="1" w:space="0" w:color="CCCCCC"/>
              <w:bottom w:val="single" w:sz="1" w:space="0" w:color="CCCCCC"/>
              <w:right w:val="single" w:sz="1" w:space="0" w:color="CCCCCC"/>
            </w:tcBorders>
          </w:tcPr>
          <w:p w14:paraId="551D6306" w14:textId="77777777" w:rsidR="007130E1" w:rsidRDefault="007130E1" w:rsidP="00C4130E">
            <w:r w:rsidRPr="007130E1">
              <w:rPr>
                <w:rFonts w:ascii="Arial" w:eastAsia="Arial" w:hAnsi="Arial" w:cs="Arial"/>
              </w:rPr>
              <w:t>Inicio del documento DAS</w:t>
            </w:r>
          </w:p>
        </w:tc>
        <w:tc>
          <w:tcPr>
            <w:tcW w:w="3120" w:type="dxa"/>
            <w:tcBorders>
              <w:top w:val="single" w:sz="1" w:space="0" w:color="CCCCCC"/>
              <w:left w:val="single" w:sz="1" w:space="0" w:color="CCCCCC"/>
              <w:bottom w:val="single" w:sz="1" w:space="0" w:color="CCCCCC"/>
              <w:right w:val="single" w:sz="1" w:space="0" w:color="CCCCCC"/>
            </w:tcBorders>
          </w:tcPr>
          <w:p w14:paraId="636CB66B" w14:textId="77777777" w:rsidR="007130E1" w:rsidRDefault="007130E1" w:rsidP="00C4130E">
            <w:r w:rsidRPr="007130E1">
              <w:rPr>
                <w:rFonts w:ascii="Arial" w:eastAsia="Arial" w:hAnsi="Arial" w:cs="Arial"/>
              </w:rPr>
              <w:t xml:space="preserve">Equipo </w:t>
            </w:r>
            <w:proofErr w:type="spellStart"/>
            <w:r w:rsidRPr="007130E1">
              <w:rPr>
                <w:rFonts w:ascii="Arial" w:eastAsia="Arial" w:hAnsi="Arial" w:cs="Arial"/>
              </w:rPr>
              <w:t>InterviewAI</w:t>
            </w:r>
            <w:proofErr w:type="spellEnd"/>
          </w:p>
        </w:tc>
      </w:tr>
    </w:tbl>
    <w:p w14:paraId="503DCDAA" w14:textId="77777777" w:rsidR="000716A8" w:rsidRPr="000716A8" w:rsidRDefault="000716A8" w:rsidP="000716A8">
      <w:pPr>
        <w:rPr>
          <w:lang w:val="es-CL"/>
        </w:rPr>
      </w:pPr>
    </w:p>
    <w:p w14:paraId="657411FE" w14:textId="77777777" w:rsidR="000716A8" w:rsidRDefault="000716A8" w:rsidP="000716A8"/>
    <w:tbl>
      <w:tblPr>
        <w:tblStyle w:val="a0"/>
        <w:tblpPr w:leftFromText="187" w:rightFromText="187" w:vertAnchor="page" w:horzAnchor="margin" w:tblpXSpec="center" w:tblpYSpec="bottom"/>
        <w:tblW w:w="9430" w:type="dxa"/>
        <w:tblInd w:w="0" w:type="dxa"/>
        <w:tblLayout w:type="fixed"/>
        <w:tblLook w:val="0400" w:firstRow="0" w:lastRow="0" w:firstColumn="0" w:lastColumn="0" w:noHBand="0" w:noVBand="1"/>
      </w:tblPr>
      <w:tblGrid>
        <w:gridCol w:w="9430"/>
      </w:tblGrid>
      <w:tr w:rsidR="007356F5" w14:paraId="16D996DE" w14:textId="77777777">
        <w:tc>
          <w:tcPr>
            <w:tcW w:w="9430" w:type="dxa"/>
          </w:tcPr>
          <w:p w14:paraId="67B49C35" w14:textId="0EAA131D" w:rsidR="007356F5" w:rsidRDefault="00000000">
            <w:pPr>
              <w:pBdr>
                <w:top w:val="nil"/>
                <w:left w:val="nil"/>
                <w:bottom w:val="nil"/>
                <w:right w:val="nil"/>
                <w:between w:val="nil"/>
              </w:pBdr>
              <w:spacing w:after="0" w:line="240" w:lineRule="auto"/>
              <w:jc w:val="both"/>
              <w:rPr>
                <w:color w:val="000000"/>
              </w:rPr>
            </w:pPr>
            <w:r>
              <w:rPr>
                <w:color w:val="000000"/>
              </w:rPr>
              <w:lastRenderedPageBreak/>
              <w:t xml:space="preserve"> </w:t>
            </w:r>
          </w:p>
        </w:tc>
      </w:tr>
    </w:tbl>
    <w:p w14:paraId="347D6E8F" w14:textId="77777777" w:rsidR="007356F5" w:rsidRDefault="007356F5">
      <w:pPr>
        <w:jc w:val="both"/>
      </w:pPr>
    </w:p>
    <w:p w14:paraId="2BD3A6A1" w14:textId="25623277" w:rsidR="007356F5" w:rsidRPr="000716A8" w:rsidRDefault="00000000" w:rsidP="000716A8">
      <w:pPr>
        <w:jc w:val="both"/>
        <w:rPr>
          <w:sz w:val="32"/>
          <w:szCs w:val="32"/>
        </w:rPr>
      </w:pPr>
      <w:r>
        <w:rPr>
          <w:b/>
          <w:color w:val="366091"/>
          <w:sz w:val="28"/>
          <w:szCs w:val="28"/>
        </w:rPr>
        <w:t>Contenido</w:t>
      </w:r>
    </w:p>
    <w:bookmarkStart w:id="3" w:name="_heading=h.30j0zll" w:colFirst="0" w:colLast="0" w:displacedByCustomXml="next"/>
    <w:bookmarkEnd w:id="3" w:displacedByCustomXml="next"/>
    <w:sdt>
      <w:sdtPr>
        <w:id w:val="1854145921"/>
        <w:docPartObj>
          <w:docPartGallery w:val="Table of Contents"/>
          <w:docPartUnique/>
        </w:docPartObj>
      </w:sdtPr>
      <w:sdtEndPr>
        <w:rPr>
          <w:rFonts w:ascii="Calibri" w:eastAsia="Calibri" w:hAnsi="Calibri" w:cs="Calibri"/>
          <w:color w:val="auto"/>
          <w:sz w:val="22"/>
          <w:szCs w:val="22"/>
        </w:rPr>
      </w:sdtEndPr>
      <w:sdtContent>
        <w:p w14:paraId="097EFD26" w14:textId="3EAE1401" w:rsidR="009E1825" w:rsidRDefault="009E1825">
          <w:pPr>
            <w:pStyle w:val="TtuloTDC"/>
          </w:pPr>
          <w:r>
            <w:t>Contenido</w:t>
          </w:r>
        </w:p>
        <w:p w14:paraId="1F78FB8A" w14:textId="54750B4C"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r>
            <w:fldChar w:fldCharType="begin"/>
          </w:r>
          <w:r>
            <w:instrText xml:space="preserve"> TOC \o "1-3" \h \z \u </w:instrText>
          </w:r>
          <w:r>
            <w:fldChar w:fldCharType="separate"/>
          </w:r>
          <w:hyperlink w:anchor="_Toc215761920" w:history="1">
            <w:r w:rsidRPr="004961C5">
              <w:rPr>
                <w:rStyle w:val="Hipervnculo"/>
                <w:noProof/>
              </w:rPr>
              <w:t>Identificación de Documento</w:t>
            </w:r>
            <w:r>
              <w:rPr>
                <w:noProof/>
                <w:webHidden/>
              </w:rPr>
              <w:tab/>
            </w:r>
            <w:r>
              <w:rPr>
                <w:noProof/>
                <w:webHidden/>
              </w:rPr>
              <w:fldChar w:fldCharType="begin"/>
            </w:r>
            <w:r>
              <w:rPr>
                <w:noProof/>
                <w:webHidden/>
              </w:rPr>
              <w:instrText xml:space="preserve"> PAGEREF _Toc215761920 \h </w:instrText>
            </w:r>
            <w:r>
              <w:rPr>
                <w:noProof/>
                <w:webHidden/>
              </w:rPr>
            </w:r>
            <w:r>
              <w:rPr>
                <w:noProof/>
                <w:webHidden/>
              </w:rPr>
              <w:fldChar w:fldCharType="separate"/>
            </w:r>
            <w:r>
              <w:rPr>
                <w:noProof/>
                <w:webHidden/>
              </w:rPr>
              <w:t>2</w:t>
            </w:r>
            <w:r>
              <w:rPr>
                <w:noProof/>
                <w:webHidden/>
              </w:rPr>
              <w:fldChar w:fldCharType="end"/>
            </w:r>
          </w:hyperlink>
        </w:p>
        <w:p w14:paraId="7F56A4E9" w14:textId="7E2C2956"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21" w:history="1">
            <w:r w:rsidRPr="004961C5">
              <w:rPr>
                <w:rStyle w:val="Hipervnculo"/>
                <w:noProof/>
              </w:rPr>
              <w:t>Historia de Revisiones</w:t>
            </w:r>
            <w:r>
              <w:rPr>
                <w:noProof/>
                <w:webHidden/>
              </w:rPr>
              <w:tab/>
            </w:r>
            <w:r>
              <w:rPr>
                <w:noProof/>
                <w:webHidden/>
              </w:rPr>
              <w:fldChar w:fldCharType="begin"/>
            </w:r>
            <w:r>
              <w:rPr>
                <w:noProof/>
                <w:webHidden/>
              </w:rPr>
              <w:instrText xml:space="preserve"> PAGEREF _Toc215761921 \h </w:instrText>
            </w:r>
            <w:r>
              <w:rPr>
                <w:noProof/>
                <w:webHidden/>
              </w:rPr>
            </w:r>
            <w:r>
              <w:rPr>
                <w:noProof/>
                <w:webHidden/>
              </w:rPr>
              <w:fldChar w:fldCharType="separate"/>
            </w:r>
            <w:r>
              <w:rPr>
                <w:noProof/>
                <w:webHidden/>
              </w:rPr>
              <w:t>2</w:t>
            </w:r>
            <w:r>
              <w:rPr>
                <w:noProof/>
                <w:webHidden/>
              </w:rPr>
              <w:fldChar w:fldCharType="end"/>
            </w:r>
          </w:hyperlink>
        </w:p>
        <w:p w14:paraId="3A017F4C" w14:textId="0D50CD5B"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22" w:history="1">
            <w:r w:rsidRPr="004961C5">
              <w:rPr>
                <w:rStyle w:val="Hipervnculo"/>
                <w:noProof/>
              </w:rPr>
              <w:t>1.  Introducción</w:t>
            </w:r>
            <w:r>
              <w:rPr>
                <w:noProof/>
                <w:webHidden/>
              </w:rPr>
              <w:tab/>
            </w:r>
            <w:r>
              <w:rPr>
                <w:noProof/>
                <w:webHidden/>
              </w:rPr>
              <w:fldChar w:fldCharType="begin"/>
            </w:r>
            <w:r>
              <w:rPr>
                <w:noProof/>
                <w:webHidden/>
              </w:rPr>
              <w:instrText xml:space="preserve"> PAGEREF _Toc215761922 \h </w:instrText>
            </w:r>
            <w:r>
              <w:rPr>
                <w:noProof/>
                <w:webHidden/>
              </w:rPr>
            </w:r>
            <w:r>
              <w:rPr>
                <w:noProof/>
                <w:webHidden/>
              </w:rPr>
              <w:fldChar w:fldCharType="separate"/>
            </w:r>
            <w:r>
              <w:rPr>
                <w:noProof/>
                <w:webHidden/>
              </w:rPr>
              <w:t>4</w:t>
            </w:r>
            <w:r>
              <w:rPr>
                <w:noProof/>
                <w:webHidden/>
              </w:rPr>
              <w:fldChar w:fldCharType="end"/>
            </w:r>
          </w:hyperlink>
        </w:p>
        <w:p w14:paraId="667D5BCD" w14:textId="6957E26D"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23" w:history="1">
            <w:r w:rsidRPr="004961C5">
              <w:rPr>
                <w:rStyle w:val="Hipervnculo"/>
                <w:noProof/>
              </w:rPr>
              <w:t>1.1. Contexto del Problema</w:t>
            </w:r>
            <w:r>
              <w:rPr>
                <w:noProof/>
                <w:webHidden/>
              </w:rPr>
              <w:tab/>
            </w:r>
            <w:r>
              <w:rPr>
                <w:noProof/>
                <w:webHidden/>
              </w:rPr>
              <w:fldChar w:fldCharType="begin"/>
            </w:r>
            <w:r>
              <w:rPr>
                <w:noProof/>
                <w:webHidden/>
              </w:rPr>
              <w:instrText xml:space="preserve"> PAGEREF _Toc215761923 \h </w:instrText>
            </w:r>
            <w:r>
              <w:rPr>
                <w:noProof/>
                <w:webHidden/>
              </w:rPr>
            </w:r>
            <w:r>
              <w:rPr>
                <w:noProof/>
                <w:webHidden/>
              </w:rPr>
              <w:fldChar w:fldCharType="separate"/>
            </w:r>
            <w:r>
              <w:rPr>
                <w:noProof/>
                <w:webHidden/>
              </w:rPr>
              <w:t>4</w:t>
            </w:r>
            <w:r>
              <w:rPr>
                <w:noProof/>
                <w:webHidden/>
              </w:rPr>
              <w:fldChar w:fldCharType="end"/>
            </w:r>
          </w:hyperlink>
        </w:p>
        <w:p w14:paraId="7237B577" w14:textId="00FC0ECF"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24" w:history="1">
            <w:r w:rsidRPr="004961C5">
              <w:rPr>
                <w:rStyle w:val="Hipervnculo"/>
                <w:noProof/>
              </w:rPr>
              <w:t>1.2. Propósito</w:t>
            </w:r>
            <w:r>
              <w:rPr>
                <w:noProof/>
                <w:webHidden/>
              </w:rPr>
              <w:tab/>
            </w:r>
            <w:r>
              <w:rPr>
                <w:noProof/>
                <w:webHidden/>
              </w:rPr>
              <w:fldChar w:fldCharType="begin"/>
            </w:r>
            <w:r>
              <w:rPr>
                <w:noProof/>
                <w:webHidden/>
              </w:rPr>
              <w:instrText xml:space="preserve"> PAGEREF _Toc215761924 \h </w:instrText>
            </w:r>
            <w:r>
              <w:rPr>
                <w:noProof/>
                <w:webHidden/>
              </w:rPr>
            </w:r>
            <w:r>
              <w:rPr>
                <w:noProof/>
                <w:webHidden/>
              </w:rPr>
              <w:fldChar w:fldCharType="separate"/>
            </w:r>
            <w:r>
              <w:rPr>
                <w:noProof/>
                <w:webHidden/>
              </w:rPr>
              <w:t>4</w:t>
            </w:r>
            <w:r>
              <w:rPr>
                <w:noProof/>
                <w:webHidden/>
              </w:rPr>
              <w:fldChar w:fldCharType="end"/>
            </w:r>
          </w:hyperlink>
        </w:p>
        <w:p w14:paraId="5E3988F2" w14:textId="46FA047C" w:rsidR="009E1825" w:rsidRDefault="009E1825">
          <w:pPr>
            <w:pStyle w:val="TDC2"/>
            <w:tabs>
              <w:tab w:val="left" w:pos="880"/>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25" w:history="1">
            <w:r w:rsidRPr="004961C5">
              <w:rPr>
                <w:rStyle w:val="Hipervnculo"/>
                <w:noProof/>
              </w:rPr>
              <w:t>1.3.</w:t>
            </w:r>
            <w:r>
              <w:rPr>
                <w:rFonts w:asciiTheme="minorHAnsi" w:eastAsiaTheme="minorEastAsia" w:hAnsiTheme="minorHAnsi" w:cstheme="minorBidi"/>
                <w:smallCaps w:val="0"/>
                <w:noProof/>
                <w:kern w:val="2"/>
                <w:sz w:val="24"/>
                <w:szCs w:val="24"/>
                <w:lang w:val="es-CL"/>
                <w14:ligatures w14:val="standardContextual"/>
              </w:rPr>
              <w:tab/>
            </w:r>
            <w:r w:rsidRPr="004961C5">
              <w:rPr>
                <w:rStyle w:val="Hipervnculo"/>
                <w:noProof/>
              </w:rPr>
              <w:t>Definiciones, Acrónimos y Abreviaturas</w:t>
            </w:r>
            <w:r>
              <w:rPr>
                <w:noProof/>
                <w:webHidden/>
              </w:rPr>
              <w:tab/>
            </w:r>
            <w:r>
              <w:rPr>
                <w:noProof/>
                <w:webHidden/>
              </w:rPr>
              <w:fldChar w:fldCharType="begin"/>
            </w:r>
            <w:r>
              <w:rPr>
                <w:noProof/>
                <w:webHidden/>
              </w:rPr>
              <w:instrText xml:space="preserve"> PAGEREF _Toc215761925 \h </w:instrText>
            </w:r>
            <w:r>
              <w:rPr>
                <w:noProof/>
                <w:webHidden/>
              </w:rPr>
            </w:r>
            <w:r>
              <w:rPr>
                <w:noProof/>
                <w:webHidden/>
              </w:rPr>
              <w:fldChar w:fldCharType="separate"/>
            </w:r>
            <w:r>
              <w:rPr>
                <w:noProof/>
                <w:webHidden/>
              </w:rPr>
              <w:t>5</w:t>
            </w:r>
            <w:r>
              <w:rPr>
                <w:noProof/>
                <w:webHidden/>
              </w:rPr>
              <w:fldChar w:fldCharType="end"/>
            </w:r>
          </w:hyperlink>
        </w:p>
        <w:p w14:paraId="60478959" w14:textId="6AFE1255"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26" w:history="1">
            <w:r w:rsidRPr="004961C5">
              <w:rPr>
                <w:rStyle w:val="Hipervnculo"/>
                <w:noProof/>
              </w:rPr>
              <w:t>1.4. Referencias</w:t>
            </w:r>
            <w:r>
              <w:rPr>
                <w:noProof/>
                <w:webHidden/>
              </w:rPr>
              <w:tab/>
            </w:r>
            <w:r>
              <w:rPr>
                <w:noProof/>
                <w:webHidden/>
              </w:rPr>
              <w:fldChar w:fldCharType="begin"/>
            </w:r>
            <w:r>
              <w:rPr>
                <w:noProof/>
                <w:webHidden/>
              </w:rPr>
              <w:instrText xml:space="preserve"> PAGEREF _Toc215761926 \h </w:instrText>
            </w:r>
            <w:r>
              <w:rPr>
                <w:noProof/>
                <w:webHidden/>
              </w:rPr>
            </w:r>
            <w:r>
              <w:rPr>
                <w:noProof/>
                <w:webHidden/>
              </w:rPr>
              <w:fldChar w:fldCharType="separate"/>
            </w:r>
            <w:r>
              <w:rPr>
                <w:noProof/>
                <w:webHidden/>
              </w:rPr>
              <w:t>5</w:t>
            </w:r>
            <w:r>
              <w:rPr>
                <w:noProof/>
                <w:webHidden/>
              </w:rPr>
              <w:fldChar w:fldCharType="end"/>
            </w:r>
          </w:hyperlink>
        </w:p>
        <w:p w14:paraId="336D0894" w14:textId="472CBA20"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27" w:history="1">
            <w:r w:rsidRPr="004961C5">
              <w:rPr>
                <w:rStyle w:val="Hipervnculo"/>
                <w:noProof/>
              </w:rPr>
              <w:t>1.5. Resumen Ejecutivo</w:t>
            </w:r>
            <w:r>
              <w:rPr>
                <w:noProof/>
                <w:webHidden/>
              </w:rPr>
              <w:tab/>
            </w:r>
            <w:r>
              <w:rPr>
                <w:noProof/>
                <w:webHidden/>
              </w:rPr>
              <w:fldChar w:fldCharType="begin"/>
            </w:r>
            <w:r>
              <w:rPr>
                <w:noProof/>
                <w:webHidden/>
              </w:rPr>
              <w:instrText xml:space="preserve"> PAGEREF _Toc215761927 \h </w:instrText>
            </w:r>
            <w:r>
              <w:rPr>
                <w:noProof/>
                <w:webHidden/>
              </w:rPr>
            </w:r>
            <w:r>
              <w:rPr>
                <w:noProof/>
                <w:webHidden/>
              </w:rPr>
              <w:fldChar w:fldCharType="separate"/>
            </w:r>
            <w:r>
              <w:rPr>
                <w:noProof/>
                <w:webHidden/>
              </w:rPr>
              <w:t>6</w:t>
            </w:r>
            <w:r>
              <w:rPr>
                <w:noProof/>
                <w:webHidden/>
              </w:rPr>
              <w:fldChar w:fldCharType="end"/>
            </w:r>
          </w:hyperlink>
        </w:p>
        <w:p w14:paraId="78EEE928" w14:textId="3D69F6E9"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28" w:history="1">
            <w:r w:rsidRPr="004961C5">
              <w:rPr>
                <w:rStyle w:val="Hipervnculo"/>
                <w:noProof/>
              </w:rPr>
              <w:t>2. Representación</w:t>
            </w:r>
            <w:r>
              <w:rPr>
                <w:noProof/>
                <w:webHidden/>
              </w:rPr>
              <w:tab/>
            </w:r>
            <w:r>
              <w:rPr>
                <w:noProof/>
                <w:webHidden/>
              </w:rPr>
              <w:fldChar w:fldCharType="begin"/>
            </w:r>
            <w:r>
              <w:rPr>
                <w:noProof/>
                <w:webHidden/>
              </w:rPr>
              <w:instrText xml:space="preserve"> PAGEREF _Toc215761928 \h </w:instrText>
            </w:r>
            <w:r>
              <w:rPr>
                <w:noProof/>
                <w:webHidden/>
              </w:rPr>
            </w:r>
            <w:r>
              <w:rPr>
                <w:noProof/>
                <w:webHidden/>
              </w:rPr>
              <w:fldChar w:fldCharType="separate"/>
            </w:r>
            <w:r>
              <w:rPr>
                <w:noProof/>
                <w:webHidden/>
              </w:rPr>
              <w:t>6</w:t>
            </w:r>
            <w:r>
              <w:rPr>
                <w:noProof/>
                <w:webHidden/>
              </w:rPr>
              <w:fldChar w:fldCharType="end"/>
            </w:r>
          </w:hyperlink>
        </w:p>
        <w:p w14:paraId="0073AA1B" w14:textId="0E8FEA2A"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29" w:history="1">
            <w:r w:rsidRPr="004961C5">
              <w:rPr>
                <w:rStyle w:val="Hipervnculo"/>
                <w:noProof/>
              </w:rPr>
              <w:t>3. Metas y Restricciones de la Arquitectura</w:t>
            </w:r>
            <w:r>
              <w:rPr>
                <w:noProof/>
                <w:webHidden/>
              </w:rPr>
              <w:tab/>
            </w:r>
            <w:r>
              <w:rPr>
                <w:noProof/>
                <w:webHidden/>
              </w:rPr>
              <w:fldChar w:fldCharType="begin"/>
            </w:r>
            <w:r>
              <w:rPr>
                <w:noProof/>
                <w:webHidden/>
              </w:rPr>
              <w:instrText xml:space="preserve"> PAGEREF _Toc215761929 \h </w:instrText>
            </w:r>
            <w:r>
              <w:rPr>
                <w:noProof/>
                <w:webHidden/>
              </w:rPr>
            </w:r>
            <w:r>
              <w:rPr>
                <w:noProof/>
                <w:webHidden/>
              </w:rPr>
              <w:fldChar w:fldCharType="separate"/>
            </w:r>
            <w:r>
              <w:rPr>
                <w:noProof/>
                <w:webHidden/>
              </w:rPr>
              <w:t>7</w:t>
            </w:r>
            <w:r>
              <w:rPr>
                <w:noProof/>
                <w:webHidden/>
              </w:rPr>
              <w:fldChar w:fldCharType="end"/>
            </w:r>
          </w:hyperlink>
        </w:p>
        <w:p w14:paraId="705189F9" w14:textId="0689E939"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30" w:history="1">
            <w:r w:rsidRPr="004961C5">
              <w:rPr>
                <w:rStyle w:val="Hipervnculo"/>
                <w:noProof/>
              </w:rPr>
              <w:t>3.1 Metas y Restricciones de la Arquitectura</w:t>
            </w:r>
            <w:r>
              <w:rPr>
                <w:noProof/>
                <w:webHidden/>
              </w:rPr>
              <w:tab/>
            </w:r>
            <w:r>
              <w:rPr>
                <w:noProof/>
                <w:webHidden/>
              </w:rPr>
              <w:fldChar w:fldCharType="begin"/>
            </w:r>
            <w:r>
              <w:rPr>
                <w:noProof/>
                <w:webHidden/>
              </w:rPr>
              <w:instrText xml:space="preserve"> PAGEREF _Toc215761930 \h </w:instrText>
            </w:r>
            <w:r>
              <w:rPr>
                <w:noProof/>
                <w:webHidden/>
              </w:rPr>
            </w:r>
            <w:r>
              <w:rPr>
                <w:noProof/>
                <w:webHidden/>
              </w:rPr>
              <w:fldChar w:fldCharType="separate"/>
            </w:r>
            <w:r>
              <w:rPr>
                <w:noProof/>
                <w:webHidden/>
              </w:rPr>
              <w:t>7</w:t>
            </w:r>
            <w:r>
              <w:rPr>
                <w:noProof/>
                <w:webHidden/>
              </w:rPr>
              <w:fldChar w:fldCharType="end"/>
            </w:r>
          </w:hyperlink>
        </w:p>
        <w:p w14:paraId="03271032" w14:textId="6537DDA1"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31" w:history="1">
            <w:r w:rsidRPr="004961C5">
              <w:rPr>
                <w:rStyle w:val="Hipervnculo"/>
                <w:noProof/>
              </w:rPr>
              <w:t>3.2 Restricciones de la Arquitectura</w:t>
            </w:r>
            <w:r>
              <w:rPr>
                <w:noProof/>
                <w:webHidden/>
              </w:rPr>
              <w:tab/>
            </w:r>
            <w:r>
              <w:rPr>
                <w:noProof/>
                <w:webHidden/>
              </w:rPr>
              <w:fldChar w:fldCharType="begin"/>
            </w:r>
            <w:r>
              <w:rPr>
                <w:noProof/>
                <w:webHidden/>
              </w:rPr>
              <w:instrText xml:space="preserve"> PAGEREF _Toc215761931 \h </w:instrText>
            </w:r>
            <w:r>
              <w:rPr>
                <w:noProof/>
                <w:webHidden/>
              </w:rPr>
            </w:r>
            <w:r>
              <w:rPr>
                <w:noProof/>
                <w:webHidden/>
              </w:rPr>
              <w:fldChar w:fldCharType="separate"/>
            </w:r>
            <w:r>
              <w:rPr>
                <w:noProof/>
                <w:webHidden/>
              </w:rPr>
              <w:t>8</w:t>
            </w:r>
            <w:r>
              <w:rPr>
                <w:noProof/>
                <w:webHidden/>
              </w:rPr>
              <w:fldChar w:fldCharType="end"/>
            </w:r>
          </w:hyperlink>
        </w:p>
        <w:p w14:paraId="0CA4FB0D" w14:textId="123BD611"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32" w:history="1">
            <w:r w:rsidRPr="004961C5">
              <w:rPr>
                <w:rStyle w:val="Hipervnculo"/>
                <w:noProof/>
              </w:rPr>
              <w:t>3.3 Otros Antecedentes y Consideraciones</w:t>
            </w:r>
            <w:r>
              <w:rPr>
                <w:noProof/>
                <w:webHidden/>
              </w:rPr>
              <w:tab/>
            </w:r>
            <w:r>
              <w:rPr>
                <w:noProof/>
                <w:webHidden/>
              </w:rPr>
              <w:fldChar w:fldCharType="begin"/>
            </w:r>
            <w:r>
              <w:rPr>
                <w:noProof/>
                <w:webHidden/>
              </w:rPr>
              <w:instrText xml:space="preserve"> PAGEREF _Toc215761932 \h </w:instrText>
            </w:r>
            <w:r>
              <w:rPr>
                <w:noProof/>
                <w:webHidden/>
              </w:rPr>
            </w:r>
            <w:r>
              <w:rPr>
                <w:noProof/>
                <w:webHidden/>
              </w:rPr>
              <w:fldChar w:fldCharType="separate"/>
            </w:r>
            <w:r>
              <w:rPr>
                <w:noProof/>
                <w:webHidden/>
              </w:rPr>
              <w:t>8</w:t>
            </w:r>
            <w:r>
              <w:rPr>
                <w:noProof/>
                <w:webHidden/>
              </w:rPr>
              <w:fldChar w:fldCharType="end"/>
            </w:r>
          </w:hyperlink>
        </w:p>
        <w:p w14:paraId="303FCDA2" w14:textId="5A05CCB8"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33" w:history="1">
            <w:r w:rsidRPr="004961C5">
              <w:rPr>
                <w:rStyle w:val="Hipervnculo"/>
                <w:noProof/>
              </w:rPr>
              <w:t>4. Vista de Casos de Uso y Escenarios de Calidad</w:t>
            </w:r>
            <w:r>
              <w:rPr>
                <w:noProof/>
                <w:webHidden/>
              </w:rPr>
              <w:tab/>
            </w:r>
            <w:r>
              <w:rPr>
                <w:noProof/>
                <w:webHidden/>
              </w:rPr>
              <w:fldChar w:fldCharType="begin"/>
            </w:r>
            <w:r>
              <w:rPr>
                <w:noProof/>
                <w:webHidden/>
              </w:rPr>
              <w:instrText xml:space="preserve"> PAGEREF _Toc215761933 \h </w:instrText>
            </w:r>
            <w:r>
              <w:rPr>
                <w:noProof/>
                <w:webHidden/>
              </w:rPr>
            </w:r>
            <w:r>
              <w:rPr>
                <w:noProof/>
                <w:webHidden/>
              </w:rPr>
              <w:fldChar w:fldCharType="separate"/>
            </w:r>
            <w:r>
              <w:rPr>
                <w:noProof/>
                <w:webHidden/>
              </w:rPr>
              <w:t>9</w:t>
            </w:r>
            <w:r>
              <w:rPr>
                <w:noProof/>
                <w:webHidden/>
              </w:rPr>
              <w:fldChar w:fldCharType="end"/>
            </w:r>
          </w:hyperlink>
        </w:p>
        <w:p w14:paraId="1AC09B42" w14:textId="25911605"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34" w:history="1">
            <w:r w:rsidRPr="004961C5">
              <w:rPr>
                <w:rStyle w:val="Hipervnculo"/>
                <w:noProof/>
              </w:rPr>
              <w:t>4.1 Modelo de Casos de Uso</w:t>
            </w:r>
            <w:r>
              <w:rPr>
                <w:noProof/>
                <w:webHidden/>
              </w:rPr>
              <w:tab/>
            </w:r>
            <w:r>
              <w:rPr>
                <w:noProof/>
                <w:webHidden/>
              </w:rPr>
              <w:fldChar w:fldCharType="begin"/>
            </w:r>
            <w:r>
              <w:rPr>
                <w:noProof/>
                <w:webHidden/>
              </w:rPr>
              <w:instrText xml:space="preserve"> PAGEREF _Toc215761934 \h </w:instrText>
            </w:r>
            <w:r>
              <w:rPr>
                <w:noProof/>
                <w:webHidden/>
              </w:rPr>
            </w:r>
            <w:r>
              <w:rPr>
                <w:noProof/>
                <w:webHidden/>
              </w:rPr>
              <w:fldChar w:fldCharType="separate"/>
            </w:r>
            <w:r>
              <w:rPr>
                <w:noProof/>
                <w:webHidden/>
              </w:rPr>
              <w:t>9</w:t>
            </w:r>
            <w:r>
              <w:rPr>
                <w:noProof/>
                <w:webHidden/>
              </w:rPr>
              <w:fldChar w:fldCharType="end"/>
            </w:r>
          </w:hyperlink>
        </w:p>
        <w:p w14:paraId="6A10EE48" w14:textId="784B6CD7"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35" w:history="1">
            <w:r w:rsidRPr="004961C5">
              <w:rPr>
                <w:rStyle w:val="Hipervnculo"/>
                <w:noProof/>
              </w:rPr>
              <w:t>4.2 Especificación de Casos de Uso Relevantes</w:t>
            </w:r>
            <w:r>
              <w:rPr>
                <w:noProof/>
                <w:webHidden/>
              </w:rPr>
              <w:tab/>
            </w:r>
            <w:r>
              <w:rPr>
                <w:noProof/>
                <w:webHidden/>
              </w:rPr>
              <w:fldChar w:fldCharType="begin"/>
            </w:r>
            <w:r>
              <w:rPr>
                <w:noProof/>
                <w:webHidden/>
              </w:rPr>
              <w:instrText xml:space="preserve"> PAGEREF _Toc215761935 \h </w:instrText>
            </w:r>
            <w:r>
              <w:rPr>
                <w:noProof/>
                <w:webHidden/>
              </w:rPr>
            </w:r>
            <w:r>
              <w:rPr>
                <w:noProof/>
                <w:webHidden/>
              </w:rPr>
              <w:fldChar w:fldCharType="separate"/>
            </w:r>
            <w:r>
              <w:rPr>
                <w:noProof/>
                <w:webHidden/>
              </w:rPr>
              <w:t>9</w:t>
            </w:r>
            <w:r>
              <w:rPr>
                <w:noProof/>
                <w:webHidden/>
              </w:rPr>
              <w:fldChar w:fldCharType="end"/>
            </w:r>
          </w:hyperlink>
        </w:p>
        <w:p w14:paraId="2692244D" w14:textId="662313F2"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36" w:history="1">
            <w:r w:rsidRPr="004961C5">
              <w:rPr>
                <w:rStyle w:val="Hipervnculo"/>
                <w:noProof/>
              </w:rPr>
              <w:t>4.3 Especificación de Escenarios de Calidad Relevantes</w:t>
            </w:r>
            <w:r>
              <w:rPr>
                <w:noProof/>
                <w:webHidden/>
              </w:rPr>
              <w:tab/>
            </w:r>
            <w:r>
              <w:rPr>
                <w:noProof/>
                <w:webHidden/>
              </w:rPr>
              <w:fldChar w:fldCharType="begin"/>
            </w:r>
            <w:r>
              <w:rPr>
                <w:noProof/>
                <w:webHidden/>
              </w:rPr>
              <w:instrText xml:space="preserve"> PAGEREF _Toc215761936 \h </w:instrText>
            </w:r>
            <w:r>
              <w:rPr>
                <w:noProof/>
                <w:webHidden/>
              </w:rPr>
            </w:r>
            <w:r>
              <w:rPr>
                <w:noProof/>
                <w:webHidden/>
              </w:rPr>
              <w:fldChar w:fldCharType="separate"/>
            </w:r>
            <w:r>
              <w:rPr>
                <w:noProof/>
                <w:webHidden/>
              </w:rPr>
              <w:t>10</w:t>
            </w:r>
            <w:r>
              <w:rPr>
                <w:noProof/>
                <w:webHidden/>
              </w:rPr>
              <w:fldChar w:fldCharType="end"/>
            </w:r>
          </w:hyperlink>
        </w:p>
        <w:p w14:paraId="4F875B90" w14:textId="0C2D82BE"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37" w:history="1">
            <w:r w:rsidRPr="004961C5">
              <w:rPr>
                <w:rStyle w:val="Hipervnculo"/>
                <w:noProof/>
              </w:rPr>
              <w:t>5. Vista Lógica</w:t>
            </w:r>
            <w:r>
              <w:rPr>
                <w:noProof/>
                <w:webHidden/>
              </w:rPr>
              <w:tab/>
            </w:r>
            <w:r>
              <w:rPr>
                <w:noProof/>
                <w:webHidden/>
              </w:rPr>
              <w:fldChar w:fldCharType="begin"/>
            </w:r>
            <w:r>
              <w:rPr>
                <w:noProof/>
                <w:webHidden/>
              </w:rPr>
              <w:instrText xml:space="preserve"> PAGEREF _Toc215761937 \h </w:instrText>
            </w:r>
            <w:r>
              <w:rPr>
                <w:noProof/>
                <w:webHidden/>
              </w:rPr>
            </w:r>
            <w:r>
              <w:rPr>
                <w:noProof/>
                <w:webHidden/>
              </w:rPr>
              <w:fldChar w:fldCharType="separate"/>
            </w:r>
            <w:r>
              <w:rPr>
                <w:noProof/>
                <w:webHidden/>
              </w:rPr>
              <w:t>13</w:t>
            </w:r>
            <w:r>
              <w:rPr>
                <w:noProof/>
                <w:webHidden/>
              </w:rPr>
              <w:fldChar w:fldCharType="end"/>
            </w:r>
          </w:hyperlink>
        </w:p>
        <w:p w14:paraId="16D088FE" w14:textId="3AED9E35"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38" w:history="1">
            <w:r w:rsidRPr="004961C5">
              <w:rPr>
                <w:rStyle w:val="Hipervnculo"/>
                <w:noProof/>
              </w:rPr>
              <w:t>5.1 Diagrama de Clases Principal</w:t>
            </w:r>
            <w:r>
              <w:rPr>
                <w:noProof/>
                <w:webHidden/>
              </w:rPr>
              <w:tab/>
            </w:r>
            <w:r>
              <w:rPr>
                <w:noProof/>
                <w:webHidden/>
              </w:rPr>
              <w:fldChar w:fldCharType="begin"/>
            </w:r>
            <w:r>
              <w:rPr>
                <w:noProof/>
                <w:webHidden/>
              </w:rPr>
              <w:instrText xml:space="preserve"> PAGEREF _Toc215761938 \h </w:instrText>
            </w:r>
            <w:r>
              <w:rPr>
                <w:noProof/>
                <w:webHidden/>
              </w:rPr>
            </w:r>
            <w:r>
              <w:rPr>
                <w:noProof/>
                <w:webHidden/>
              </w:rPr>
              <w:fldChar w:fldCharType="separate"/>
            </w:r>
            <w:r>
              <w:rPr>
                <w:noProof/>
                <w:webHidden/>
              </w:rPr>
              <w:t>13</w:t>
            </w:r>
            <w:r>
              <w:rPr>
                <w:noProof/>
                <w:webHidden/>
              </w:rPr>
              <w:fldChar w:fldCharType="end"/>
            </w:r>
          </w:hyperlink>
        </w:p>
        <w:p w14:paraId="59243E68" w14:textId="1DBD62F6"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39" w:history="1">
            <w:r w:rsidRPr="004961C5">
              <w:rPr>
                <w:rStyle w:val="Hipervnculo"/>
                <w:noProof/>
              </w:rPr>
              <w:t>5.2 Diagrama de Secuencia: Realizar Entrevista</w:t>
            </w:r>
            <w:r>
              <w:rPr>
                <w:noProof/>
                <w:webHidden/>
              </w:rPr>
              <w:tab/>
            </w:r>
            <w:r>
              <w:rPr>
                <w:noProof/>
                <w:webHidden/>
              </w:rPr>
              <w:fldChar w:fldCharType="begin"/>
            </w:r>
            <w:r>
              <w:rPr>
                <w:noProof/>
                <w:webHidden/>
              </w:rPr>
              <w:instrText xml:space="preserve"> PAGEREF _Toc215761939 \h </w:instrText>
            </w:r>
            <w:r>
              <w:rPr>
                <w:noProof/>
                <w:webHidden/>
              </w:rPr>
            </w:r>
            <w:r>
              <w:rPr>
                <w:noProof/>
                <w:webHidden/>
              </w:rPr>
              <w:fldChar w:fldCharType="separate"/>
            </w:r>
            <w:r>
              <w:rPr>
                <w:noProof/>
                <w:webHidden/>
              </w:rPr>
              <w:t>14</w:t>
            </w:r>
            <w:r>
              <w:rPr>
                <w:noProof/>
                <w:webHidden/>
              </w:rPr>
              <w:fldChar w:fldCharType="end"/>
            </w:r>
          </w:hyperlink>
        </w:p>
        <w:p w14:paraId="5E7AF638" w14:textId="20B1711C"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40" w:history="1">
            <w:r w:rsidRPr="004961C5">
              <w:rPr>
                <w:rStyle w:val="Hipervnculo"/>
                <w:noProof/>
              </w:rPr>
              <w:t>6. Vista de Procesos</w:t>
            </w:r>
            <w:r>
              <w:rPr>
                <w:noProof/>
                <w:webHidden/>
              </w:rPr>
              <w:tab/>
            </w:r>
            <w:r>
              <w:rPr>
                <w:noProof/>
                <w:webHidden/>
              </w:rPr>
              <w:fldChar w:fldCharType="begin"/>
            </w:r>
            <w:r>
              <w:rPr>
                <w:noProof/>
                <w:webHidden/>
              </w:rPr>
              <w:instrText xml:space="preserve"> PAGEREF _Toc215761940 \h </w:instrText>
            </w:r>
            <w:r>
              <w:rPr>
                <w:noProof/>
                <w:webHidden/>
              </w:rPr>
            </w:r>
            <w:r>
              <w:rPr>
                <w:noProof/>
                <w:webHidden/>
              </w:rPr>
              <w:fldChar w:fldCharType="separate"/>
            </w:r>
            <w:r>
              <w:rPr>
                <w:noProof/>
                <w:webHidden/>
              </w:rPr>
              <w:t>15</w:t>
            </w:r>
            <w:r>
              <w:rPr>
                <w:noProof/>
                <w:webHidden/>
              </w:rPr>
              <w:fldChar w:fldCharType="end"/>
            </w:r>
          </w:hyperlink>
        </w:p>
        <w:p w14:paraId="2E44A566" w14:textId="6DC35370"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41" w:history="1">
            <w:r w:rsidRPr="004961C5">
              <w:rPr>
                <w:rStyle w:val="Hipervnculo"/>
                <w:noProof/>
              </w:rPr>
              <w:t>6.1 Proceso: Realizar Entrevista Completa</w:t>
            </w:r>
            <w:r>
              <w:rPr>
                <w:noProof/>
                <w:webHidden/>
              </w:rPr>
              <w:tab/>
            </w:r>
            <w:r>
              <w:rPr>
                <w:noProof/>
                <w:webHidden/>
              </w:rPr>
              <w:fldChar w:fldCharType="begin"/>
            </w:r>
            <w:r>
              <w:rPr>
                <w:noProof/>
                <w:webHidden/>
              </w:rPr>
              <w:instrText xml:space="preserve"> PAGEREF _Toc215761941 \h </w:instrText>
            </w:r>
            <w:r>
              <w:rPr>
                <w:noProof/>
                <w:webHidden/>
              </w:rPr>
            </w:r>
            <w:r>
              <w:rPr>
                <w:noProof/>
                <w:webHidden/>
              </w:rPr>
              <w:fldChar w:fldCharType="separate"/>
            </w:r>
            <w:r>
              <w:rPr>
                <w:noProof/>
                <w:webHidden/>
              </w:rPr>
              <w:t>15</w:t>
            </w:r>
            <w:r>
              <w:rPr>
                <w:noProof/>
                <w:webHidden/>
              </w:rPr>
              <w:fldChar w:fldCharType="end"/>
            </w:r>
          </w:hyperlink>
        </w:p>
        <w:p w14:paraId="1A8A18D7" w14:textId="2FBE564D"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42" w:history="1">
            <w:r w:rsidRPr="004961C5">
              <w:rPr>
                <w:rStyle w:val="Hipervnculo"/>
                <w:noProof/>
              </w:rPr>
              <w:t>6.2 Proceso: Registro de Usuario</w:t>
            </w:r>
            <w:r>
              <w:rPr>
                <w:noProof/>
                <w:webHidden/>
              </w:rPr>
              <w:tab/>
            </w:r>
            <w:r>
              <w:rPr>
                <w:noProof/>
                <w:webHidden/>
              </w:rPr>
              <w:fldChar w:fldCharType="begin"/>
            </w:r>
            <w:r>
              <w:rPr>
                <w:noProof/>
                <w:webHidden/>
              </w:rPr>
              <w:instrText xml:space="preserve"> PAGEREF _Toc215761942 \h </w:instrText>
            </w:r>
            <w:r>
              <w:rPr>
                <w:noProof/>
                <w:webHidden/>
              </w:rPr>
            </w:r>
            <w:r>
              <w:rPr>
                <w:noProof/>
                <w:webHidden/>
              </w:rPr>
              <w:fldChar w:fldCharType="separate"/>
            </w:r>
            <w:r>
              <w:rPr>
                <w:noProof/>
                <w:webHidden/>
              </w:rPr>
              <w:t>16</w:t>
            </w:r>
            <w:r>
              <w:rPr>
                <w:noProof/>
                <w:webHidden/>
              </w:rPr>
              <w:fldChar w:fldCharType="end"/>
            </w:r>
          </w:hyperlink>
        </w:p>
        <w:p w14:paraId="3EE7C154" w14:textId="3C450A45"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43" w:history="1">
            <w:r w:rsidRPr="004961C5">
              <w:rPr>
                <w:rStyle w:val="Hipervnculo"/>
                <w:noProof/>
              </w:rPr>
              <w:t>7. Vista de Implementación</w:t>
            </w:r>
            <w:r>
              <w:rPr>
                <w:noProof/>
                <w:webHidden/>
              </w:rPr>
              <w:tab/>
            </w:r>
            <w:r>
              <w:rPr>
                <w:noProof/>
                <w:webHidden/>
              </w:rPr>
              <w:fldChar w:fldCharType="begin"/>
            </w:r>
            <w:r>
              <w:rPr>
                <w:noProof/>
                <w:webHidden/>
              </w:rPr>
              <w:instrText xml:space="preserve"> PAGEREF _Toc215761943 \h </w:instrText>
            </w:r>
            <w:r>
              <w:rPr>
                <w:noProof/>
                <w:webHidden/>
              </w:rPr>
            </w:r>
            <w:r>
              <w:rPr>
                <w:noProof/>
                <w:webHidden/>
              </w:rPr>
              <w:fldChar w:fldCharType="separate"/>
            </w:r>
            <w:r>
              <w:rPr>
                <w:noProof/>
                <w:webHidden/>
              </w:rPr>
              <w:t>17</w:t>
            </w:r>
            <w:r>
              <w:rPr>
                <w:noProof/>
                <w:webHidden/>
              </w:rPr>
              <w:fldChar w:fldCharType="end"/>
            </w:r>
          </w:hyperlink>
        </w:p>
        <w:p w14:paraId="5BF08975" w14:textId="26190B86"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44" w:history="1">
            <w:r w:rsidRPr="004961C5">
              <w:rPr>
                <w:rStyle w:val="Hipervnculo"/>
                <w:noProof/>
              </w:rPr>
              <w:t>7.1 Arquitectura General</w:t>
            </w:r>
            <w:r>
              <w:rPr>
                <w:noProof/>
                <w:webHidden/>
              </w:rPr>
              <w:tab/>
            </w:r>
            <w:r>
              <w:rPr>
                <w:noProof/>
                <w:webHidden/>
              </w:rPr>
              <w:fldChar w:fldCharType="begin"/>
            </w:r>
            <w:r>
              <w:rPr>
                <w:noProof/>
                <w:webHidden/>
              </w:rPr>
              <w:instrText xml:space="preserve"> PAGEREF _Toc215761944 \h </w:instrText>
            </w:r>
            <w:r>
              <w:rPr>
                <w:noProof/>
                <w:webHidden/>
              </w:rPr>
            </w:r>
            <w:r>
              <w:rPr>
                <w:noProof/>
                <w:webHidden/>
              </w:rPr>
              <w:fldChar w:fldCharType="separate"/>
            </w:r>
            <w:r>
              <w:rPr>
                <w:noProof/>
                <w:webHidden/>
              </w:rPr>
              <w:t>17</w:t>
            </w:r>
            <w:r>
              <w:rPr>
                <w:noProof/>
                <w:webHidden/>
              </w:rPr>
              <w:fldChar w:fldCharType="end"/>
            </w:r>
          </w:hyperlink>
        </w:p>
        <w:p w14:paraId="35D63475" w14:textId="6F8B1A2A"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45" w:history="1">
            <w:r w:rsidRPr="004961C5">
              <w:rPr>
                <w:rStyle w:val="Hipervnculo"/>
                <w:noProof/>
              </w:rPr>
              <w:t>7.2 Servicios Externos Integrados</w:t>
            </w:r>
            <w:r>
              <w:rPr>
                <w:noProof/>
                <w:webHidden/>
              </w:rPr>
              <w:tab/>
            </w:r>
            <w:r>
              <w:rPr>
                <w:noProof/>
                <w:webHidden/>
              </w:rPr>
              <w:fldChar w:fldCharType="begin"/>
            </w:r>
            <w:r>
              <w:rPr>
                <w:noProof/>
                <w:webHidden/>
              </w:rPr>
              <w:instrText xml:space="preserve"> PAGEREF _Toc215761945 \h </w:instrText>
            </w:r>
            <w:r>
              <w:rPr>
                <w:noProof/>
                <w:webHidden/>
              </w:rPr>
            </w:r>
            <w:r>
              <w:rPr>
                <w:noProof/>
                <w:webHidden/>
              </w:rPr>
              <w:fldChar w:fldCharType="separate"/>
            </w:r>
            <w:r>
              <w:rPr>
                <w:noProof/>
                <w:webHidden/>
              </w:rPr>
              <w:t>17</w:t>
            </w:r>
            <w:r>
              <w:rPr>
                <w:noProof/>
                <w:webHidden/>
              </w:rPr>
              <w:fldChar w:fldCharType="end"/>
            </w:r>
          </w:hyperlink>
        </w:p>
        <w:p w14:paraId="75A73601" w14:textId="7B69E113"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46" w:history="1">
            <w:r w:rsidRPr="004961C5">
              <w:rPr>
                <w:rStyle w:val="Hipervnculo"/>
                <w:noProof/>
              </w:rPr>
              <w:t>7.3 Estructura de Módulos</w:t>
            </w:r>
            <w:r>
              <w:rPr>
                <w:noProof/>
                <w:webHidden/>
              </w:rPr>
              <w:tab/>
            </w:r>
            <w:r>
              <w:rPr>
                <w:noProof/>
                <w:webHidden/>
              </w:rPr>
              <w:fldChar w:fldCharType="begin"/>
            </w:r>
            <w:r>
              <w:rPr>
                <w:noProof/>
                <w:webHidden/>
              </w:rPr>
              <w:instrText xml:space="preserve"> PAGEREF _Toc215761946 \h </w:instrText>
            </w:r>
            <w:r>
              <w:rPr>
                <w:noProof/>
                <w:webHidden/>
              </w:rPr>
            </w:r>
            <w:r>
              <w:rPr>
                <w:noProof/>
                <w:webHidden/>
              </w:rPr>
              <w:fldChar w:fldCharType="separate"/>
            </w:r>
            <w:r>
              <w:rPr>
                <w:noProof/>
                <w:webHidden/>
              </w:rPr>
              <w:t>18</w:t>
            </w:r>
            <w:r>
              <w:rPr>
                <w:noProof/>
                <w:webHidden/>
              </w:rPr>
              <w:fldChar w:fldCharType="end"/>
            </w:r>
          </w:hyperlink>
        </w:p>
        <w:p w14:paraId="2ACFCBD6" w14:textId="3ABD362E"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47" w:history="1">
            <w:r w:rsidRPr="004961C5">
              <w:rPr>
                <w:rStyle w:val="Hipervnculo"/>
                <w:noProof/>
              </w:rPr>
              <w:t>8. Vista de Despliegue</w:t>
            </w:r>
            <w:r>
              <w:rPr>
                <w:noProof/>
                <w:webHidden/>
              </w:rPr>
              <w:tab/>
            </w:r>
            <w:r>
              <w:rPr>
                <w:noProof/>
                <w:webHidden/>
              </w:rPr>
              <w:fldChar w:fldCharType="begin"/>
            </w:r>
            <w:r>
              <w:rPr>
                <w:noProof/>
                <w:webHidden/>
              </w:rPr>
              <w:instrText xml:space="preserve"> PAGEREF _Toc215761947 \h </w:instrText>
            </w:r>
            <w:r>
              <w:rPr>
                <w:noProof/>
                <w:webHidden/>
              </w:rPr>
            </w:r>
            <w:r>
              <w:rPr>
                <w:noProof/>
                <w:webHidden/>
              </w:rPr>
              <w:fldChar w:fldCharType="separate"/>
            </w:r>
            <w:r>
              <w:rPr>
                <w:noProof/>
                <w:webHidden/>
              </w:rPr>
              <w:t>19</w:t>
            </w:r>
            <w:r>
              <w:rPr>
                <w:noProof/>
                <w:webHidden/>
              </w:rPr>
              <w:fldChar w:fldCharType="end"/>
            </w:r>
          </w:hyperlink>
        </w:p>
        <w:p w14:paraId="00CB93CF" w14:textId="768B1A70"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48" w:history="1">
            <w:r w:rsidRPr="004961C5">
              <w:rPr>
                <w:rStyle w:val="Hipervnculo"/>
                <w:noProof/>
              </w:rPr>
              <w:t>8.1 Arquitectura de Despliegue</w:t>
            </w:r>
            <w:r>
              <w:rPr>
                <w:noProof/>
                <w:webHidden/>
              </w:rPr>
              <w:tab/>
            </w:r>
            <w:r>
              <w:rPr>
                <w:noProof/>
                <w:webHidden/>
              </w:rPr>
              <w:fldChar w:fldCharType="begin"/>
            </w:r>
            <w:r>
              <w:rPr>
                <w:noProof/>
                <w:webHidden/>
              </w:rPr>
              <w:instrText xml:space="preserve"> PAGEREF _Toc215761948 \h </w:instrText>
            </w:r>
            <w:r>
              <w:rPr>
                <w:noProof/>
                <w:webHidden/>
              </w:rPr>
            </w:r>
            <w:r>
              <w:rPr>
                <w:noProof/>
                <w:webHidden/>
              </w:rPr>
              <w:fldChar w:fldCharType="separate"/>
            </w:r>
            <w:r>
              <w:rPr>
                <w:noProof/>
                <w:webHidden/>
              </w:rPr>
              <w:t>19</w:t>
            </w:r>
            <w:r>
              <w:rPr>
                <w:noProof/>
                <w:webHidden/>
              </w:rPr>
              <w:fldChar w:fldCharType="end"/>
            </w:r>
          </w:hyperlink>
        </w:p>
        <w:p w14:paraId="1CF20F1E" w14:textId="0B59772B"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49" w:history="1">
            <w:r w:rsidRPr="004961C5">
              <w:rPr>
                <w:rStyle w:val="Hipervnculo"/>
                <w:noProof/>
              </w:rPr>
              <w:t>8.2 Flujo de Comunicación entre Nodos</w:t>
            </w:r>
            <w:r>
              <w:rPr>
                <w:noProof/>
                <w:webHidden/>
              </w:rPr>
              <w:tab/>
            </w:r>
            <w:r>
              <w:rPr>
                <w:noProof/>
                <w:webHidden/>
              </w:rPr>
              <w:fldChar w:fldCharType="begin"/>
            </w:r>
            <w:r>
              <w:rPr>
                <w:noProof/>
                <w:webHidden/>
              </w:rPr>
              <w:instrText xml:space="preserve"> PAGEREF _Toc215761949 \h </w:instrText>
            </w:r>
            <w:r>
              <w:rPr>
                <w:noProof/>
                <w:webHidden/>
              </w:rPr>
            </w:r>
            <w:r>
              <w:rPr>
                <w:noProof/>
                <w:webHidden/>
              </w:rPr>
              <w:fldChar w:fldCharType="separate"/>
            </w:r>
            <w:r>
              <w:rPr>
                <w:noProof/>
                <w:webHidden/>
              </w:rPr>
              <w:t>20</w:t>
            </w:r>
            <w:r>
              <w:rPr>
                <w:noProof/>
                <w:webHidden/>
              </w:rPr>
              <w:fldChar w:fldCharType="end"/>
            </w:r>
          </w:hyperlink>
        </w:p>
        <w:p w14:paraId="0D3ABE1B" w14:textId="08AD8479"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50" w:history="1">
            <w:r w:rsidRPr="004961C5">
              <w:rPr>
                <w:rStyle w:val="Hipervnculo"/>
                <w:noProof/>
              </w:rPr>
              <w:t>9. Diagrama de Componentes</w:t>
            </w:r>
            <w:r>
              <w:rPr>
                <w:noProof/>
                <w:webHidden/>
              </w:rPr>
              <w:tab/>
            </w:r>
            <w:r>
              <w:rPr>
                <w:noProof/>
                <w:webHidden/>
              </w:rPr>
              <w:fldChar w:fldCharType="begin"/>
            </w:r>
            <w:r>
              <w:rPr>
                <w:noProof/>
                <w:webHidden/>
              </w:rPr>
              <w:instrText xml:space="preserve"> PAGEREF _Toc215761950 \h </w:instrText>
            </w:r>
            <w:r>
              <w:rPr>
                <w:noProof/>
                <w:webHidden/>
              </w:rPr>
            </w:r>
            <w:r>
              <w:rPr>
                <w:noProof/>
                <w:webHidden/>
              </w:rPr>
              <w:fldChar w:fldCharType="separate"/>
            </w:r>
            <w:r>
              <w:rPr>
                <w:noProof/>
                <w:webHidden/>
              </w:rPr>
              <w:t>22</w:t>
            </w:r>
            <w:r>
              <w:rPr>
                <w:noProof/>
                <w:webHidden/>
              </w:rPr>
              <w:fldChar w:fldCharType="end"/>
            </w:r>
          </w:hyperlink>
        </w:p>
        <w:p w14:paraId="219BC65F" w14:textId="6E607E58"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51" w:history="1">
            <w:r w:rsidRPr="004961C5">
              <w:rPr>
                <w:rStyle w:val="Hipervnculo"/>
                <w:noProof/>
              </w:rPr>
              <w:t>10. Decisiones de Diseño y Selección de Alternativas</w:t>
            </w:r>
            <w:r>
              <w:rPr>
                <w:noProof/>
                <w:webHidden/>
              </w:rPr>
              <w:tab/>
            </w:r>
            <w:r>
              <w:rPr>
                <w:noProof/>
                <w:webHidden/>
              </w:rPr>
              <w:fldChar w:fldCharType="begin"/>
            </w:r>
            <w:r>
              <w:rPr>
                <w:noProof/>
                <w:webHidden/>
              </w:rPr>
              <w:instrText xml:space="preserve"> PAGEREF _Toc215761951 \h </w:instrText>
            </w:r>
            <w:r>
              <w:rPr>
                <w:noProof/>
                <w:webHidden/>
              </w:rPr>
            </w:r>
            <w:r>
              <w:rPr>
                <w:noProof/>
                <w:webHidden/>
              </w:rPr>
              <w:fldChar w:fldCharType="separate"/>
            </w:r>
            <w:r>
              <w:rPr>
                <w:noProof/>
                <w:webHidden/>
              </w:rPr>
              <w:t>23</w:t>
            </w:r>
            <w:r>
              <w:rPr>
                <w:noProof/>
                <w:webHidden/>
              </w:rPr>
              <w:fldChar w:fldCharType="end"/>
            </w:r>
          </w:hyperlink>
        </w:p>
        <w:p w14:paraId="70160150" w14:textId="3B594B78"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52" w:history="1">
            <w:r w:rsidRPr="004961C5">
              <w:rPr>
                <w:rStyle w:val="Hipervnculo"/>
                <w:noProof/>
              </w:rPr>
              <w:t>10.1 Selección de Arquitectura Cliente-Servidor</w:t>
            </w:r>
            <w:r>
              <w:rPr>
                <w:noProof/>
                <w:webHidden/>
              </w:rPr>
              <w:tab/>
            </w:r>
            <w:r>
              <w:rPr>
                <w:noProof/>
                <w:webHidden/>
              </w:rPr>
              <w:fldChar w:fldCharType="begin"/>
            </w:r>
            <w:r>
              <w:rPr>
                <w:noProof/>
                <w:webHidden/>
              </w:rPr>
              <w:instrText xml:space="preserve"> PAGEREF _Toc215761952 \h </w:instrText>
            </w:r>
            <w:r>
              <w:rPr>
                <w:noProof/>
                <w:webHidden/>
              </w:rPr>
            </w:r>
            <w:r>
              <w:rPr>
                <w:noProof/>
                <w:webHidden/>
              </w:rPr>
              <w:fldChar w:fldCharType="separate"/>
            </w:r>
            <w:r>
              <w:rPr>
                <w:noProof/>
                <w:webHidden/>
              </w:rPr>
              <w:t>23</w:t>
            </w:r>
            <w:r>
              <w:rPr>
                <w:noProof/>
                <w:webHidden/>
              </w:rPr>
              <w:fldChar w:fldCharType="end"/>
            </w:r>
          </w:hyperlink>
        </w:p>
        <w:p w14:paraId="173D579C" w14:textId="01C8EAC1"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53" w:history="1">
            <w:r w:rsidRPr="004961C5">
              <w:rPr>
                <w:rStyle w:val="Hipervnculo"/>
                <w:noProof/>
              </w:rPr>
              <w:t>10.2 Selección de Stack Tecnológico</w:t>
            </w:r>
            <w:r>
              <w:rPr>
                <w:noProof/>
                <w:webHidden/>
              </w:rPr>
              <w:tab/>
            </w:r>
            <w:r>
              <w:rPr>
                <w:noProof/>
                <w:webHidden/>
              </w:rPr>
              <w:fldChar w:fldCharType="begin"/>
            </w:r>
            <w:r>
              <w:rPr>
                <w:noProof/>
                <w:webHidden/>
              </w:rPr>
              <w:instrText xml:space="preserve"> PAGEREF _Toc215761953 \h </w:instrText>
            </w:r>
            <w:r>
              <w:rPr>
                <w:noProof/>
                <w:webHidden/>
              </w:rPr>
            </w:r>
            <w:r>
              <w:rPr>
                <w:noProof/>
                <w:webHidden/>
              </w:rPr>
              <w:fldChar w:fldCharType="separate"/>
            </w:r>
            <w:r>
              <w:rPr>
                <w:noProof/>
                <w:webHidden/>
              </w:rPr>
              <w:t>23</w:t>
            </w:r>
            <w:r>
              <w:rPr>
                <w:noProof/>
                <w:webHidden/>
              </w:rPr>
              <w:fldChar w:fldCharType="end"/>
            </w:r>
          </w:hyperlink>
        </w:p>
        <w:p w14:paraId="2756A901" w14:textId="75DFCC3D"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54" w:history="1">
            <w:r w:rsidRPr="004961C5">
              <w:rPr>
                <w:rStyle w:val="Hipervnculo"/>
                <w:noProof/>
              </w:rPr>
              <w:t>10.3 Patrón de Autenticación JWT</w:t>
            </w:r>
            <w:r>
              <w:rPr>
                <w:noProof/>
                <w:webHidden/>
              </w:rPr>
              <w:tab/>
            </w:r>
            <w:r>
              <w:rPr>
                <w:noProof/>
                <w:webHidden/>
              </w:rPr>
              <w:fldChar w:fldCharType="begin"/>
            </w:r>
            <w:r>
              <w:rPr>
                <w:noProof/>
                <w:webHidden/>
              </w:rPr>
              <w:instrText xml:space="preserve"> PAGEREF _Toc215761954 \h </w:instrText>
            </w:r>
            <w:r>
              <w:rPr>
                <w:noProof/>
                <w:webHidden/>
              </w:rPr>
            </w:r>
            <w:r>
              <w:rPr>
                <w:noProof/>
                <w:webHidden/>
              </w:rPr>
              <w:fldChar w:fldCharType="separate"/>
            </w:r>
            <w:r>
              <w:rPr>
                <w:noProof/>
                <w:webHidden/>
              </w:rPr>
              <w:t>23</w:t>
            </w:r>
            <w:r>
              <w:rPr>
                <w:noProof/>
                <w:webHidden/>
              </w:rPr>
              <w:fldChar w:fldCharType="end"/>
            </w:r>
          </w:hyperlink>
        </w:p>
        <w:p w14:paraId="429E6115" w14:textId="329246FC"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55" w:history="1">
            <w:r w:rsidRPr="004961C5">
              <w:rPr>
                <w:rStyle w:val="Hipervnculo"/>
                <w:noProof/>
              </w:rPr>
              <w:t>10.4 Estrategia de Integración con APIs Externas</w:t>
            </w:r>
            <w:r>
              <w:rPr>
                <w:noProof/>
                <w:webHidden/>
              </w:rPr>
              <w:tab/>
            </w:r>
            <w:r>
              <w:rPr>
                <w:noProof/>
                <w:webHidden/>
              </w:rPr>
              <w:fldChar w:fldCharType="begin"/>
            </w:r>
            <w:r>
              <w:rPr>
                <w:noProof/>
                <w:webHidden/>
              </w:rPr>
              <w:instrText xml:space="preserve"> PAGEREF _Toc215761955 \h </w:instrText>
            </w:r>
            <w:r>
              <w:rPr>
                <w:noProof/>
                <w:webHidden/>
              </w:rPr>
            </w:r>
            <w:r>
              <w:rPr>
                <w:noProof/>
                <w:webHidden/>
              </w:rPr>
              <w:fldChar w:fldCharType="separate"/>
            </w:r>
            <w:r>
              <w:rPr>
                <w:noProof/>
                <w:webHidden/>
              </w:rPr>
              <w:t>24</w:t>
            </w:r>
            <w:r>
              <w:rPr>
                <w:noProof/>
                <w:webHidden/>
              </w:rPr>
              <w:fldChar w:fldCharType="end"/>
            </w:r>
          </w:hyperlink>
        </w:p>
        <w:p w14:paraId="50FF34AD" w14:textId="68DB6E99"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56" w:history="1">
            <w:r w:rsidRPr="004961C5">
              <w:rPr>
                <w:rStyle w:val="Hipervnculo"/>
                <w:noProof/>
              </w:rPr>
              <w:t>10.5 Diseño de Base de Datos Relacional</w:t>
            </w:r>
            <w:r>
              <w:rPr>
                <w:noProof/>
                <w:webHidden/>
              </w:rPr>
              <w:tab/>
            </w:r>
            <w:r>
              <w:rPr>
                <w:noProof/>
                <w:webHidden/>
              </w:rPr>
              <w:fldChar w:fldCharType="begin"/>
            </w:r>
            <w:r>
              <w:rPr>
                <w:noProof/>
                <w:webHidden/>
              </w:rPr>
              <w:instrText xml:space="preserve"> PAGEREF _Toc215761956 \h </w:instrText>
            </w:r>
            <w:r>
              <w:rPr>
                <w:noProof/>
                <w:webHidden/>
              </w:rPr>
            </w:r>
            <w:r>
              <w:rPr>
                <w:noProof/>
                <w:webHidden/>
              </w:rPr>
              <w:fldChar w:fldCharType="separate"/>
            </w:r>
            <w:r>
              <w:rPr>
                <w:noProof/>
                <w:webHidden/>
              </w:rPr>
              <w:t>24</w:t>
            </w:r>
            <w:r>
              <w:rPr>
                <w:noProof/>
                <w:webHidden/>
              </w:rPr>
              <w:fldChar w:fldCharType="end"/>
            </w:r>
          </w:hyperlink>
        </w:p>
        <w:p w14:paraId="6994A6B7" w14:textId="2E30FDE1"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57" w:history="1">
            <w:r w:rsidRPr="004961C5">
              <w:rPr>
                <w:rStyle w:val="Hipervnculo"/>
                <w:noProof/>
              </w:rPr>
              <w:t>10.6 Gestión de Estado en Frontend: Context API vs Redux</w:t>
            </w:r>
            <w:r>
              <w:rPr>
                <w:noProof/>
                <w:webHidden/>
              </w:rPr>
              <w:tab/>
            </w:r>
            <w:r>
              <w:rPr>
                <w:noProof/>
                <w:webHidden/>
              </w:rPr>
              <w:fldChar w:fldCharType="begin"/>
            </w:r>
            <w:r>
              <w:rPr>
                <w:noProof/>
                <w:webHidden/>
              </w:rPr>
              <w:instrText xml:space="preserve"> PAGEREF _Toc215761957 \h </w:instrText>
            </w:r>
            <w:r>
              <w:rPr>
                <w:noProof/>
                <w:webHidden/>
              </w:rPr>
            </w:r>
            <w:r>
              <w:rPr>
                <w:noProof/>
                <w:webHidden/>
              </w:rPr>
              <w:fldChar w:fldCharType="separate"/>
            </w:r>
            <w:r>
              <w:rPr>
                <w:noProof/>
                <w:webHidden/>
              </w:rPr>
              <w:t>24</w:t>
            </w:r>
            <w:r>
              <w:rPr>
                <w:noProof/>
                <w:webHidden/>
              </w:rPr>
              <w:fldChar w:fldCharType="end"/>
            </w:r>
          </w:hyperlink>
        </w:p>
        <w:p w14:paraId="06CC9A78" w14:textId="16D07192"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58" w:history="1">
            <w:r w:rsidRPr="004961C5">
              <w:rPr>
                <w:rStyle w:val="Hipervnculo"/>
                <w:noProof/>
              </w:rPr>
              <w:t>10.7 Almacenamiento de Tokens JWT</w:t>
            </w:r>
            <w:r>
              <w:rPr>
                <w:noProof/>
                <w:webHidden/>
              </w:rPr>
              <w:tab/>
            </w:r>
            <w:r>
              <w:rPr>
                <w:noProof/>
                <w:webHidden/>
              </w:rPr>
              <w:fldChar w:fldCharType="begin"/>
            </w:r>
            <w:r>
              <w:rPr>
                <w:noProof/>
                <w:webHidden/>
              </w:rPr>
              <w:instrText xml:space="preserve"> PAGEREF _Toc215761958 \h </w:instrText>
            </w:r>
            <w:r>
              <w:rPr>
                <w:noProof/>
                <w:webHidden/>
              </w:rPr>
            </w:r>
            <w:r>
              <w:rPr>
                <w:noProof/>
                <w:webHidden/>
              </w:rPr>
              <w:fldChar w:fldCharType="separate"/>
            </w:r>
            <w:r>
              <w:rPr>
                <w:noProof/>
                <w:webHidden/>
              </w:rPr>
              <w:t>25</w:t>
            </w:r>
            <w:r>
              <w:rPr>
                <w:noProof/>
                <w:webHidden/>
              </w:rPr>
              <w:fldChar w:fldCharType="end"/>
            </w:r>
          </w:hyperlink>
        </w:p>
        <w:p w14:paraId="724E94DA" w14:textId="354AF04A"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59" w:history="1">
            <w:r w:rsidRPr="004961C5">
              <w:rPr>
                <w:rStyle w:val="Hipervnculo"/>
                <w:noProof/>
              </w:rPr>
              <w:t>10.8 Estrategia de Fallback para APIs Externas</w:t>
            </w:r>
            <w:r>
              <w:rPr>
                <w:noProof/>
                <w:webHidden/>
              </w:rPr>
              <w:tab/>
            </w:r>
            <w:r>
              <w:rPr>
                <w:noProof/>
                <w:webHidden/>
              </w:rPr>
              <w:fldChar w:fldCharType="begin"/>
            </w:r>
            <w:r>
              <w:rPr>
                <w:noProof/>
                <w:webHidden/>
              </w:rPr>
              <w:instrText xml:space="preserve"> PAGEREF _Toc215761959 \h </w:instrText>
            </w:r>
            <w:r>
              <w:rPr>
                <w:noProof/>
                <w:webHidden/>
              </w:rPr>
            </w:r>
            <w:r>
              <w:rPr>
                <w:noProof/>
                <w:webHidden/>
              </w:rPr>
              <w:fldChar w:fldCharType="separate"/>
            </w:r>
            <w:r>
              <w:rPr>
                <w:noProof/>
                <w:webHidden/>
              </w:rPr>
              <w:t>26</w:t>
            </w:r>
            <w:r>
              <w:rPr>
                <w:noProof/>
                <w:webHidden/>
              </w:rPr>
              <w:fldChar w:fldCharType="end"/>
            </w:r>
          </w:hyperlink>
        </w:p>
        <w:p w14:paraId="4BB1764A" w14:textId="39EBDD1D"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60" w:history="1">
            <w:r w:rsidRPr="004961C5">
              <w:rPr>
                <w:rStyle w:val="Hipervnculo"/>
                <w:noProof/>
              </w:rPr>
              <w:t>10.9 Decisión de No Almacenar Audio</w:t>
            </w:r>
            <w:r>
              <w:rPr>
                <w:noProof/>
                <w:webHidden/>
              </w:rPr>
              <w:tab/>
            </w:r>
            <w:r>
              <w:rPr>
                <w:noProof/>
                <w:webHidden/>
              </w:rPr>
              <w:fldChar w:fldCharType="begin"/>
            </w:r>
            <w:r>
              <w:rPr>
                <w:noProof/>
                <w:webHidden/>
              </w:rPr>
              <w:instrText xml:space="preserve"> PAGEREF _Toc215761960 \h </w:instrText>
            </w:r>
            <w:r>
              <w:rPr>
                <w:noProof/>
                <w:webHidden/>
              </w:rPr>
            </w:r>
            <w:r>
              <w:rPr>
                <w:noProof/>
                <w:webHidden/>
              </w:rPr>
              <w:fldChar w:fldCharType="separate"/>
            </w:r>
            <w:r>
              <w:rPr>
                <w:noProof/>
                <w:webHidden/>
              </w:rPr>
              <w:t>28</w:t>
            </w:r>
            <w:r>
              <w:rPr>
                <w:noProof/>
                <w:webHidden/>
              </w:rPr>
              <w:fldChar w:fldCharType="end"/>
            </w:r>
          </w:hyperlink>
        </w:p>
        <w:p w14:paraId="7213E1E7" w14:textId="7DE63A9F"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61" w:history="1">
            <w:r w:rsidRPr="004961C5">
              <w:rPr>
                <w:rStyle w:val="Hipervnculo"/>
                <w:noProof/>
              </w:rPr>
              <w:t>10.10 Componentes de Código Reutilizables</w:t>
            </w:r>
            <w:r>
              <w:rPr>
                <w:noProof/>
                <w:webHidden/>
              </w:rPr>
              <w:tab/>
            </w:r>
            <w:r>
              <w:rPr>
                <w:noProof/>
                <w:webHidden/>
              </w:rPr>
              <w:fldChar w:fldCharType="begin"/>
            </w:r>
            <w:r>
              <w:rPr>
                <w:noProof/>
                <w:webHidden/>
              </w:rPr>
              <w:instrText xml:space="preserve"> PAGEREF _Toc215761961 \h </w:instrText>
            </w:r>
            <w:r>
              <w:rPr>
                <w:noProof/>
                <w:webHidden/>
              </w:rPr>
            </w:r>
            <w:r>
              <w:rPr>
                <w:noProof/>
                <w:webHidden/>
              </w:rPr>
              <w:fldChar w:fldCharType="separate"/>
            </w:r>
            <w:r>
              <w:rPr>
                <w:noProof/>
                <w:webHidden/>
              </w:rPr>
              <w:t>30</w:t>
            </w:r>
            <w:r>
              <w:rPr>
                <w:noProof/>
                <w:webHidden/>
              </w:rPr>
              <w:fldChar w:fldCharType="end"/>
            </w:r>
          </w:hyperlink>
        </w:p>
        <w:p w14:paraId="7FCE3FC5" w14:textId="050A429F"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62" w:history="1">
            <w:r w:rsidRPr="004961C5">
              <w:rPr>
                <w:rStyle w:val="Hipervnculo"/>
                <w:noProof/>
              </w:rPr>
              <w:t>11. Análisis de Reutilización</w:t>
            </w:r>
            <w:r>
              <w:rPr>
                <w:noProof/>
                <w:webHidden/>
              </w:rPr>
              <w:tab/>
            </w:r>
            <w:r>
              <w:rPr>
                <w:noProof/>
                <w:webHidden/>
              </w:rPr>
              <w:fldChar w:fldCharType="begin"/>
            </w:r>
            <w:r>
              <w:rPr>
                <w:noProof/>
                <w:webHidden/>
              </w:rPr>
              <w:instrText xml:space="preserve"> PAGEREF _Toc215761962 \h </w:instrText>
            </w:r>
            <w:r>
              <w:rPr>
                <w:noProof/>
                <w:webHidden/>
              </w:rPr>
            </w:r>
            <w:r>
              <w:rPr>
                <w:noProof/>
                <w:webHidden/>
              </w:rPr>
              <w:fldChar w:fldCharType="separate"/>
            </w:r>
            <w:r>
              <w:rPr>
                <w:noProof/>
                <w:webHidden/>
              </w:rPr>
              <w:t>32</w:t>
            </w:r>
            <w:r>
              <w:rPr>
                <w:noProof/>
                <w:webHidden/>
              </w:rPr>
              <w:fldChar w:fldCharType="end"/>
            </w:r>
          </w:hyperlink>
        </w:p>
        <w:p w14:paraId="2671554A" w14:textId="273B8935"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63" w:history="1">
            <w:r w:rsidRPr="004961C5">
              <w:rPr>
                <w:rStyle w:val="Hipervnculo"/>
                <w:noProof/>
              </w:rPr>
              <w:t>11.1 Componentes de Código Reutilizables</w:t>
            </w:r>
            <w:r>
              <w:rPr>
                <w:noProof/>
                <w:webHidden/>
              </w:rPr>
              <w:tab/>
            </w:r>
            <w:r>
              <w:rPr>
                <w:noProof/>
                <w:webHidden/>
              </w:rPr>
              <w:fldChar w:fldCharType="begin"/>
            </w:r>
            <w:r>
              <w:rPr>
                <w:noProof/>
                <w:webHidden/>
              </w:rPr>
              <w:instrText xml:space="preserve"> PAGEREF _Toc215761963 \h </w:instrText>
            </w:r>
            <w:r>
              <w:rPr>
                <w:noProof/>
                <w:webHidden/>
              </w:rPr>
            </w:r>
            <w:r>
              <w:rPr>
                <w:noProof/>
                <w:webHidden/>
              </w:rPr>
              <w:fldChar w:fldCharType="separate"/>
            </w:r>
            <w:r>
              <w:rPr>
                <w:noProof/>
                <w:webHidden/>
              </w:rPr>
              <w:t>32</w:t>
            </w:r>
            <w:r>
              <w:rPr>
                <w:noProof/>
                <w:webHidden/>
              </w:rPr>
              <w:fldChar w:fldCharType="end"/>
            </w:r>
          </w:hyperlink>
        </w:p>
        <w:p w14:paraId="64E1C0F0" w14:textId="7E311695"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64" w:history="1">
            <w:r w:rsidRPr="004961C5">
              <w:rPr>
                <w:rStyle w:val="Hipervnculo"/>
                <w:noProof/>
              </w:rPr>
              <w:t>11.2 Patrones de Diseño Aplicados</w:t>
            </w:r>
            <w:r>
              <w:rPr>
                <w:noProof/>
                <w:webHidden/>
              </w:rPr>
              <w:tab/>
            </w:r>
            <w:r>
              <w:rPr>
                <w:noProof/>
                <w:webHidden/>
              </w:rPr>
              <w:fldChar w:fldCharType="begin"/>
            </w:r>
            <w:r>
              <w:rPr>
                <w:noProof/>
                <w:webHidden/>
              </w:rPr>
              <w:instrText xml:space="preserve"> PAGEREF _Toc215761964 \h </w:instrText>
            </w:r>
            <w:r>
              <w:rPr>
                <w:noProof/>
                <w:webHidden/>
              </w:rPr>
            </w:r>
            <w:r>
              <w:rPr>
                <w:noProof/>
                <w:webHidden/>
              </w:rPr>
              <w:fldChar w:fldCharType="separate"/>
            </w:r>
            <w:r>
              <w:rPr>
                <w:noProof/>
                <w:webHidden/>
              </w:rPr>
              <w:t>32</w:t>
            </w:r>
            <w:r>
              <w:rPr>
                <w:noProof/>
                <w:webHidden/>
              </w:rPr>
              <w:fldChar w:fldCharType="end"/>
            </w:r>
          </w:hyperlink>
        </w:p>
        <w:p w14:paraId="43B394D9" w14:textId="6DC57FF0"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65" w:history="1">
            <w:r w:rsidRPr="004961C5">
              <w:rPr>
                <w:rStyle w:val="Hipervnculo"/>
                <w:noProof/>
              </w:rPr>
              <w:t>11.3 Consideraciones para Migración Futura</w:t>
            </w:r>
            <w:r>
              <w:rPr>
                <w:noProof/>
                <w:webHidden/>
              </w:rPr>
              <w:tab/>
            </w:r>
            <w:r>
              <w:rPr>
                <w:noProof/>
                <w:webHidden/>
              </w:rPr>
              <w:fldChar w:fldCharType="begin"/>
            </w:r>
            <w:r>
              <w:rPr>
                <w:noProof/>
                <w:webHidden/>
              </w:rPr>
              <w:instrText xml:space="preserve"> PAGEREF _Toc215761965 \h </w:instrText>
            </w:r>
            <w:r>
              <w:rPr>
                <w:noProof/>
                <w:webHidden/>
              </w:rPr>
            </w:r>
            <w:r>
              <w:rPr>
                <w:noProof/>
                <w:webHidden/>
              </w:rPr>
              <w:fldChar w:fldCharType="separate"/>
            </w:r>
            <w:r>
              <w:rPr>
                <w:noProof/>
                <w:webHidden/>
              </w:rPr>
              <w:t>33</w:t>
            </w:r>
            <w:r>
              <w:rPr>
                <w:noProof/>
                <w:webHidden/>
              </w:rPr>
              <w:fldChar w:fldCharType="end"/>
            </w:r>
          </w:hyperlink>
        </w:p>
        <w:p w14:paraId="5B62249E" w14:textId="7F636BA8"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66" w:history="1">
            <w:r w:rsidRPr="004961C5">
              <w:rPr>
                <w:rStyle w:val="Hipervnculo"/>
                <w:noProof/>
              </w:rPr>
              <w:t>12. Análisis de Riesgos Técnicos y Estrategias de Mitigación</w:t>
            </w:r>
            <w:r>
              <w:rPr>
                <w:noProof/>
                <w:webHidden/>
              </w:rPr>
              <w:tab/>
            </w:r>
            <w:r>
              <w:rPr>
                <w:noProof/>
                <w:webHidden/>
              </w:rPr>
              <w:fldChar w:fldCharType="begin"/>
            </w:r>
            <w:r>
              <w:rPr>
                <w:noProof/>
                <w:webHidden/>
              </w:rPr>
              <w:instrText xml:space="preserve"> PAGEREF _Toc215761966 \h </w:instrText>
            </w:r>
            <w:r>
              <w:rPr>
                <w:noProof/>
                <w:webHidden/>
              </w:rPr>
            </w:r>
            <w:r>
              <w:rPr>
                <w:noProof/>
                <w:webHidden/>
              </w:rPr>
              <w:fldChar w:fldCharType="separate"/>
            </w:r>
            <w:r>
              <w:rPr>
                <w:noProof/>
                <w:webHidden/>
              </w:rPr>
              <w:t>33</w:t>
            </w:r>
            <w:r>
              <w:rPr>
                <w:noProof/>
                <w:webHidden/>
              </w:rPr>
              <w:fldChar w:fldCharType="end"/>
            </w:r>
          </w:hyperlink>
        </w:p>
        <w:p w14:paraId="5F23AECB" w14:textId="622ED170"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67" w:history="1">
            <w:r w:rsidRPr="004961C5">
              <w:rPr>
                <w:rStyle w:val="Hipervnculo"/>
                <w:noProof/>
              </w:rPr>
              <w:t>12.1 Introducción</w:t>
            </w:r>
            <w:r>
              <w:rPr>
                <w:noProof/>
                <w:webHidden/>
              </w:rPr>
              <w:tab/>
            </w:r>
            <w:r>
              <w:rPr>
                <w:noProof/>
                <w:webHidden/>
              </w:rPr>
              <w:fldChar w:fldCharType="begin"/>
            </w:r>
            <w:r>
              <w:rPr>
                <w:noProof/>
                <w:webHidden/>
              </w:rPr>
              <w:instrText xml:space="preserve"> PAGEREF _Toc215761967 \h </w:instrText>
            </w:r>
            <w:r>
              <w:rPr>
                <w:noProof/>
                <w:webHidden/>
              </w:rPr>
            </w:r>
            <w:r>
              <w:rPr>
                <w:noProof/>
                <w:webHidden/>
              </w:rPr>
              <w:fldChar w:fldCharType="separate"/>
            </w:r>
            <w:r>
              <w:rPr>
                <w:noProof/>
                <w:webHidden/>
              </w:rPr>
              <w:t>33</w:t>
            </w:r>
            <w:r>
              <w:rPr>
                <w:noProof/>
                <w:webHidden/>
              </w:rPr>
              <w:fldChar w:fldCharType="end"/>
            </w:r>
          </w:hyperlink>
        </w:p>
        <w:p w14:paraId="76F58313" w14:textId="7211136D"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68" w:history="1">
            <w:r w:rsidRPr="004961C5">
              <w:rPr>
                <w:rStyle w:val="Hipervnculo"/>
                <w:noProof/>
              </w:rPr>
              <w:t>12.2 Matriz de Riesgos</w:t>
            </w:r>
            <w:r>
              <w:rPr>
                <w:noProof/>
                <w:webHidden/>
              </w:rPr>
              <w:tab/>
            </w:r>
            <w:r>
              <w:rPr>
                <w:noProof/>
                <w:webHidden/>
              </w:rPr>
              <w:fldChar w:fldCharType="begin"/>
            </w:r>
            <w:r>
              <w:rPr>
                <w:noProof/>
                <w:webHidden/>
              </w:rPr>
              <w:instrText xml:space="preserve"> PAGEREF _Toc215761968 \h </w:instrText>
            </w:r>
            <w:r>
              <w:rPr>
                <w:noProof/>
                <w:webHidden/>
              </w:rPr>
            </w:r>
            <w:r>
              <w:rPr>
                <w:noProof/>
                <w:webHidden/>
              </w:rPr>
              <w:fldChar w:fldCharType="separate"/>
            </w:r>
            <w:r>
              <w:rPr>
                <w:noProof/>
                <w:webHidden/>
              </w:rPr>
              <w:t>34</w:t>
            </w:r>
            <w:r>
              <w:rPr>
                <w:noProof/>
                <w:webHidden/>
              </w:rPr>
              <w:fldChar w:fldCharType="end"/>
            </w:r>
          </w:hyperlink>
        </w:p>
        <w:p w14:paraId="43B26E3B" w14:textId="25A14480"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69" w:history="1">
            <w:r w:rsidRPr="004961C5">
              <w:rPr>
                <w:rStyle w:val="Hipervnculo"/>
                <w:noProof/>
              </w:rPr>
              <w:t>12.3 Riesgos Críticos y Mitigación Detallada</w:t>
            </w:r>
            <w:r>
              <w:rPr>
                <w:noProof/>
                <w:webHidden/>
              </w:rPr>
              <w:tab/>
            </w:r>
            <w:r>
              <w:rPr>
                <w:noProof/>
                <w:webHidden/>
              </w:rPr>
              <w:fldChar w:fldCharType="begin"/>
            </w:r>
            <w:r>
              <w:rPr>
                <w:noProof/>
                <w:webHidden/>
              </w:rPr>
              <w:instrText xml:space="preserve"> PAGEREF _Toc215761969 \h </w:instrText>
            </w:r>
            <w:r>
              <w:rPr>
                <w:noProof/>
                <w:webHidden/>
              </w:rPr>
            </w:r>
            <w:r>
              <w:rPr>
                <w:noProof/>
                <w:webHidden/>
              </w:rPr>
              <w:fldChar w:fldCharType="separate"/>
            </w:r>
            <w:r>
              <w:rPr>
                <w:noProof/>
                <w:webHidden/>
              </w:rPr>
              <w:t>34</w:t>
            </w:r>
            <w:r>
              <w:rPr>
                <w:noProof/>
                <w:webHidden/>
              </w:rPr>
              <w:fldChar w:fldCharType="end"/>
            </w:r>
          </w:hyperlink>
        </w:p>
        <w:p w14:paraId="2F3BB0DD" w14:textId="0D3DCD1A"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70" w:history="1">
            <w:r w:rsidRPr="004961C5">
              <w:rPr>
                <w:rStyle w:val="Hipervnculo"/>
                <w:noProof/>
              </w:rPr>
              <w:t>12.4 Plan de Acción y Responsabilidades</w:t>
            </w:r>
            <w:r>
              <w:rPr>
                <w:noProof/>
                <w:webHidden/>
              </w:rPr>
              <w:tab/>
            </w:r>
            <w:r>
              <w:rPr>
                <w:noProof/>
                <w:webHidden/>
              </w:rPr>
              <w:fldChar w:fldCharType="begin"/>
            </w:r>
            <w:r>
              <w:rPr>
                <w:noProof/>
                <w:webHidden/>
              </w:rPr>
              <w:instrText xml:space="preserve"> PAGEREF _Toc215761970 \h </w:instrText>
            </w:r>
            <w:r>
              <w:rPr>
                <w:noProof/>
                <w:webHidden/>
              </w:rPr>
            </w:r>
            <w:r>
              <w:rPr>
                <w:noProof/>
                <w:webHidden/>
              </w:rPr>
              <w:fldChar w:fldCharType="separate"/>
            </w:r>
            <w:r>
              <w:rPr>
                <w:noProof/>
                <w:webHidden/>
              </w:rPr>
              <w:t>44</w:t>
            </w:r>
            <w:r>
              <w:rPr>
                <w:noProof/>
                <w:webHidden/>
              </w:rPr>
              <w:fldChar w:fldCharType="end"/>
            </w:r>
          </w:hyperlink>
        </w:p>
        <w:p w14:paraId="1FFCE98D" w14:textId="5EA0C82C" w:rsidR="009E1825" w:rsidRDefault="009E1825">
          <w:pPr>
            <w:pStyle w:val="TDC2"/>
            <w:tabs>
              <w:tab w:val="right" w:leader="dot" w:pos="9204"/>
            </w:tabs>
            <w:rPr>
              <w:rFonts w:asciiTheme="minorHAnsi" w:eastAsiaTheme="minorEastAsia" w:hAnsiTheme="minorHAnsi" w:cstheme="minorBidi"/>
              <w:smallCaps w:val="0"/>
              <w:noProof/>
              <w:kern w:val="2"/>
              <w:sz w:val="24"/>
              <w:szCs w:val="24"/>
              <w:lang w:val="es-CL"/>
              <w14:ligatures w14:val="standardContextual"/>
            </w:rPr>
          </w:pPr>
          <w:hyperlink w:anchor="_Toc215761971" w:history="1">
            <w:r w:rsidRPr="004961C5">
              <w:rPr>
                <w:rStyle w:val="Hipervnculo"/>
                <w:noProof/>
              </w:rPr>
              <w:t>12.5 Conclusión del Análisis de Riesgos</w:t>
            </w:r>
            <w:r>
              <w:rPr>
                <w:noProof/>
                <w:webHidden/>
              </w:rPr>
              <w:tab/>
            </w:r>
            <w:r>
              <w:rPr>
                <w:noProof/>
                <w:webHidden/>
              </w:rPr>
              <w:fldChar w:fldCharType="begin"/>
            </w:r>
            <w:r>
              <w:rPr>
                <w:noProof/>
                <w:webHidden/>
              </w:rPr>
              <w:instrText xml:space="preserve"> PAGEREF _Toc215761971 \h </w:instrText>
            </w:r>
            <w:r>
              <w:rPr>
                <w:noProof/>
                <w:webHidden/>
              </w:rPr>
            </w:r>
            <w:r>
              <w:rPr>
                <w:noProof/>
                <w:webHidden/>
              </w:rPr>
              <w:fldChar w:fldCharType="separate"/>
            </w:r>
            <w:r>
              <w:rPr>
                <w:noProof/>
                <w:webHidden/>
              </w:rPr>
              <w:t>44</w:t>
            </w:r>
            <w:r>
              <w:rPr>
                <w:noProof/>
                <w:webHidden/>
              </w:rPr>
              <w:fldChar w:fldCharType="end"/>
            </w:r>
          </w:hyperlink>
        </w:p>
        <w:p w14:paraId="449882D7" w14:textId="104B72C3" w:rsidR="009E1825" w:rsidRDefault="009E1825">
          <w:pPr>
            <w:pStyle w:val="TDC1"/>
            <w:tabs>
              <w:tab w:val="right" w:leader="dot" w:pos="9204"/>
            </w:tabs>
            <w:rPr>
              <w:rFonts w:asciiTheme="minorHAnsi" w:eastAsiaTheme="minorEastAsia" w:hAnsiTheme="minorHAnsi" w:cstheme="minorBidi"/>
              <w:b w:val="0"/>
              <w:bCs w:val="0"/>
              <w:caps w:val="0"/>
              <w:noProof/>
              <w:kern w:val="2"/>
              <w:sz w:val="24"/>
              <w:szCs w:val="24"/>
              <w:lang w:val="es-CL"/>
              <w14:ligatures w14:val="standardContextual"/>
            </w:rPr>
          </w:pPr>
          <w:hyperlink w:anchor="_Toc215761972" w:history="1">
            <w:r w:rsidRPr="004961C5">
              <w:rPr>
                <w:rStyle w:val="Hipervnculo"/>
                <w:noProof/>
              </w:rPr>
              <w:t>13. Conclusión</w:t>
            </w:r>
            <w:r>
              <w:rPr>
                <w:noProof/>
                <w:webHidden/>
              </w:rPr>
              <w:tab/>
            </w:r>
            <w:r>
              <w:rPr>
                <w:noProof/>
                <w:webHidden/>
              </w:rPr>
              <w:fldChar w:fldCharType="begin"/>
            </w:r>
            <w:r>
              <w:rPr>
                <w:noProof/>
                <w:webHidden/>
              </w:rPr>
              <w:instrText xml:space="preserve"> PAGEREF _Toc215761972 \h </w:instrText>
            </w:r>
            <w:r>
              <w:rPr>
                <w:noProof/>
                <w:webHidden/>
              </w:rPr>
            </w:r>
            <w:r>
              <w:rPr>
                <w:noProof/>
                <w:webHidden/>
              </w:rPr>
              <w:fldChar w:fldCharType="separate"/>
            </w:r>
            <w:r>
              <w:rPr>
                <w:noProof/>
                <w:webHidden/>
              </w:rPr>
              <w:t>45</w:t>
            </w:r>
            <w:r>
              <w:rPr>
                <w:noProof/>
                <w:webHidden/>
              </w:rPr>
              <w:fldChar w:fldCharType="end"/>
            </w:r>
          </w:hyperlink>
        </w:p>
        <w:p w14:paraId="67C2546C" w14:textId="397E55CB" w:rsidR="009E1825" w:rsidRDefault="009E1825">
          <w:r>
            <w:rPr>
              <w:b/>
              <w:bCs/>
            </w:rPr>
            <w:fldChar w:fldCharType="end"/>
          </w:r>
        </w:p>
      </w:sdtContent>
    </w:sdt>
    <w:p w14:paraId="1BB9B295" w14:textId="77777777" w:rsidR="007356F5" w:rsidRDefault="00000000">
      <w:pPr>
        <w:jc w:val="both"/>
        <w:rPr>
          <w:b/>
          <w:color w:val="366091"/>
          <w:sz w:val="28"/>
          <w:szCs w:val="28"/>
        </w:rPr>
      </w:pPr>
      <w:r>
        <w:br w:type="page"/>
      </w:r>
    </w:p>
    <w:p w14:paraId="77D5C6FA" w14:textId="735957DA" w:rsidR="007356F5" w:rsidRPr="009E1825" w:rsidRDefault="00000000" w:rsidP="009E1825">
      <w:pPr>
        <w:pStyle w:val="Ttulo1"/>
      </w:pPr>
      <w:bookmarkStart w:id="4" w:name="_Toc215761922"/>
      <w:r w:rsidRPr="009E1825">
        <w:lastRenderedPageBreak/>
        <w:t>1.  Introducción</w:t>
      </w:r>
      <w:bookmarkEnd w:id="4"/>
    </w:p>
    <w:p w14:paraId="07413615" w14:textId="0FCF64AD" w:rsidR="00B2590D" w:rsidRPr="009E1825" w:rsidRDefault="00000000" w:rsidP="009E1825">
      <w:pPr>
        <w:pStyle w:val="Ttulo2"/>
        <w:rPr>
          <w:color w:val="1F497D" w:themeColor="text2"/>
        </w:rPr>
      </w:pPr>
      <w:bookmarkStart w:id="5" w:name="_Toc215761923"/>
      <w:r w:rsidRPr="009E1825">
        <w:rPr>
          <w:color w:val="1F497D" w:themeColor="text2"/>
        </w:rPr>
        <w:t>1.1.</w:t>
      </w:r>
      <w:r w:rsidR="000D24C1" w:rsidRPr="009E1825">
        <w:rPr>
          <w:color w:val="1F497D" w:themeColor="text2"/>
        </w:rPr>
        <w:t xml:space="preserve"> Contexto del Problema</w:t>
      </w:r>
      <w:bookmarkEnd w:id="5"/>
    </w:p>
    <w:p w14:paraId="271E9E77" w14:textId="77777777" w:rsidR="00B539B1" w:rsidRPr="00B539B1" w:rsidRDefault="00B539B1" w:rsidP="00B539B1">
      <w:pPr>
        <w:spacing w:after="0" w:line="240" w:lineRule="auto"/>
        <w:rPr>
          <w:rFonts w:ascii="Arial" w:eastAsia="Arial" w:hAnsi="Arial" w:cs="Arial"/>
          <w:lang w:val="es-CL"/>
        </w:rPr>
      </w:pPr>
      <w:bookmarkStart w:id="6" w:name="_Hlk214302947"/>
      <w:r w:rsidRPr="00B539B1">
        <w:rPr>
          <w:rFonts w:ascii="Arial" w:eastAsia="Arial" w:hAnsi="Arial" w:cs="Arial"/>
          <w:lang w:val="es-CL"/>
        </w:rPr>
        <w:t>El mercado laboral actual, especialmente en el sector tecnológico, presenta desafíos significativos para los candidatos que buscan empleo. Las entrevistas laborales son un componente crítico del proceso de selección, pero muchos profesionales, particularmente aquellos en inicio de carrera o en transición profesional, carecen de oportunidades para practicar y desarrollar sus habilidades de entrevista de manera efectiva.</w:t>
      </w:r>
    </w:p>
    <w:bookmarkEnd w:id="6"/>
    <w:p w14:paraId="108ED54A" w14:textId="77777777" w:rsidR="00F237D3" w:rsidRPr="00F237D3" w:rsidRDefault="00F237D3" w:rsidP="00F237D3"/>
    <w:p w14:paraId="2B57453E" w14:textId="77777777" w:rsidR="000D24C1" w:rsidRPr="000D24C1" w:rsidRDefault="000D24C1" w:rsidP="000D24C1">
      <w:pPr>
        <w:spacing w:before="120" w:after="100" w:afterAutospacing="1" w:line="240" w:lineRule="auto"/>
        <w:rPr>
          <w:rFonts w:ascii="Arial" w:eastAsia="Arial" w:hAnsi="Arial" w:cs="Arial"/>
          <w:b/>
          <w:bCs/>
          <w:lang w:val="es-CL"/>
        </w:rPr>
      </w:pPr>
      <w:r w:rsidRPr="000D24C1">
        <w:rPr>
          <w:rFonts w:ascii="Arial" w:eastAsia="Arial" w:hAnsi="Arial" w:cs="Arial"/>
          <w:b/>
          <w:bCs/>
          <w:lang w:val="es-CL"/>
        </w:rPr>
        <w:t>Los problemas identificados incluyen:</w:t>
      </w:r>
    </w:p>
    <w:p w14:paraId="4E0825ED" w14:textId="77777777" w:rsidR="000D24C1" w:rsidRPr="000D24C1" w:rsidRDefault="000D24C1">
      <w:pPr>
        <w:pStyle w:val="Prrafodelista"/>
        <w:numPr>
          <w:ilvl w:val="0"/>
          <w:numId w:val="2"/>
        </w:numPr>
        <w:spacing w:after="0" w:line="240" w:lineRule="auto"/>
        <w:rPr>
          <w:rFonts w:ascii="Arial" w:eastAsia="Arial" w:hAnsi="Arial" w:cs="Arial"/>
          <w:lang w:val="es-CL"/>
        </w:rPr>
      </w:pPr>
      <w:r w:rsidRPr="000D24C1">
        <w:rPr>
          <w:rFonts w:ascii="Arial" w:eastAsia="Arial" w:hAnsi="Arial" w:cs="Arial"/>
          <w:lang w:val="es-CL"/>
        </w:rPr>
        <w:t>Acceso limitado a simulaciones realistas de entrevistas</w:t>
      </w:r>
    </w:p>
    <w:p w14:paraId="29A3DD1A" w14:textId="77777777" w:rsidR="000D24C1" w:rsidRPr="000D24C1" w:rsidRDefault="000D24C1">
      <w:pPr>
        <w:pStyle w:val="Prrafodelista"/>
        <w:numPr>
          <w:ilvl w:val="0"/>
          <w:numId w:val="2"/>
        </w:numPr>
        <w:spacing w:after="0" w:line="240" w:lineRule="auto"/>
        <w:rPr>
          <w:rFonts w:ascii="Arial" w:eastAsia="Arial" w:hAnsi="Arial" w:cs="Arial"/>
          <w:lang w:val="es-CL"/>
        </w:rPr>
      </w:pPr>
      <w:r w:rsidRPr="000D24C1">
        <w:rPr>
          <w:rFonts w:ascii="Arial" w:eastAsia="Arial" w:hAnsi="Arial" w:cs="Arial"/>
          <w:lang w:val="es-CL"/>
        </w:rPr>
        <w:t>Falta de retroalimentación personalizada y constructiva</w:t>
      </w:r>
    </w:p>
    <w:p w14:paraId="0E65E66C" w14:textId="77777777" w:rsidR="000D24C1" w:rsidRPr="000D24C1" w:rsidRDefault="000D24C1">
      <w:pPr>
        <w:pStyle w:val="Prrafodelista"/>
        <w:numPr>
          <w:ilvl w:val="0"/>
          <w:numId w:val="2"/>
        </w:numPr>
        <w:spacing w:after="0" w:line="240" w:lineRule="auto"/>
        <w:rPr>
          <w:rFonts w:ascii="Arial" w:eastAsia="Arial" w:hAnsi="Arial" w:cs="Arial"/>
          <w:lang w:val="es-CL"/>
        </w:rPr>
      </w:pPr>
      <w:r w:rsidRPr="000D24C1">
        <w:rPr>
          <w:rFonts w:ascii="Arial" w:eastAsia="Arial" w:hAnsi="Arial" w:cs="Arial"/>
          <w:lang w:val="es-CL"/>
        </w:rPr>
        <w:t>Ansiedad y nerviosismo causados por la falta de preparación</w:t>
      </w:r>
    </w:p>
    <w:p w14:paraId="764564A5" w14:textId="77777777" w:rsidR="000D24C1" w:rsidRPr="000D24C1" w:rsidRDefault="000D24C1">
      <w:pPr>
        <w:pStyle w:val="Prrafodelista"/>
        <w:numPr>
          <w:ilvl w:val="0"/>
          <w:numId w:val="2"/>
        </w:numPr>
        <w:spacing w:after="0" w:line="240" w:lineRule="auto"/>
        <w:rPr>
          <w:rFonts w:ascii="Arial" w:eastAsia="Arial" w:hAnsi="Arial" w:cs="Arial"/>
          <w:lang w:val="es-CL"/>
        </w:rPr>
      </w:pPr>
      <w:r w:rsidRPr="000D24C1">
        <w:rPr>
          <w:rFonts w:ascii="Arial" w:eastAsia="Arial" w:hAnsi="Arial" w:cs="Arial"/>
          <w:lang w:val="es-CL"/>
        </w:rPr>
        <w:t>Alto costo de servicios de coaching profesional</w:t>
      </w:r>
    </w:p>
    <w:p w14:paraId="331875BB" w14:textId="77777777" w:rsidR="000D24C1" w:rsidRDefault="000D24C1">
      <w:pPr>
        <w:pStyle w:val="Prrafodelista"/>
        <w:numPr>
          <w:ilvl w:val="0"/>
          <w:numId w:val="2"/>
        </w:numPr>
        <w:spacing w:after="0" w:line="240" w:lineRule="auto"/>
        <w:rPr>
          <w:rFonts w:ascii="Arial" w:eastAsia="Arial" w:hAnsi="Arial" w:cs="Arial"/>
          <w:lang w:val="es-CL"/>
        </w:rPr>
      </w:pPr>
      <w:r w:rsidRPr="000D24C1">
        <w:rPr>
          <w:rFonts w:ascii="Arial" w:eastAsia="Arial" w:hAnsi="Arial" w:cs="Arial"/>
          <w:lang w:val="es-CL"/>
        </w:rPr>
        <w:t xml:space="preserve">Dificultad para acceder a preguntas relevantes y actualizadas del sector </w:t>
      </w:r>
    </w:p>
    <w:p w14:paraId="02E03007" w14:textId="03753A71" w:rsidR="000D24C1" w:rsidRDefault="000D24C1" w:rsidP="000D24C1">
      <w:pPr>
        <w:pStyle w:val="Prrafodelista"/>
        <w:spacing w:after="100" w:afterAutospacing="1" w:line="240" w:lineRule="auto"/>
        <w:ind w:left="1080"/>
        <w:rPr>
          <w:rFonts w:ascii="Arial" w:eastAsia="Arial" w:hAnsi="Arial" w:cs="Arial"/>
          <w:lang w:val="es-CL"/>
        </w:rPr>
      </w:pPr>
      <w:r>
        <w:rPr>
          <w:rFonts w:ascii="Arial" w:eastAsia="Arial" w:hAnsi="Arial" w:cs="Arial"/>
          <w:lang w:val="es-CL"/>
        </w:rPr>
        <w:t>t</w:t>
      </w:r>
      <w:r w:rsidRPr="000D24C1">
        <w:rPr>
          <w:rFonts w:ascii="Arial" w:eastAsia="Arial" w:hAnsi="Arial" w:cs="Arial"/>
          <w:lang w:val="es-CL"/>
        </w:rPr>
        <w:t>ecnológico</w:t>
      </w:r>
    </w:p>
    <w:p w14:paraId="50E31BCD" w14:textId="77777777" w:rsidR="000D24C1" w:rsidRPr="000D24C1" w:rsidRDefault="000D24C1" w:rsidP="000D24C1">
      <w:pPr>
        <w:spacing w:before="120" w:after="0" w:line="240" w:lineRule="auto"/>
        <w:rPr>
          <w:rFonts w:ascii="Arial" w:eastAsia="Arial" w:hAnsi="Arial" w:cs="Arial"/>
          <w:lang w:val="es-CL"/>
        </w:rPr>
      </w:pPr>
      <w:r w:rsidRPr="000D24C1">
        <w:rPr>
          <w:rFonts w:ascii="Arial" w:eastAsia="Arial" w:hAnsi="Arial" w:cs="Arial"/>
          <w:lang w:val="es-CL"/>
        </w:rPr>
        <w:t>InterviewAI surge como respuesta a estas necesidades, proporcionando una plataforma accesible, inteligente y efectiva para la práctica de entrevistas laborales mediante el uso de inteligencia artificial avanzada.</w:t>
      </w:r>
    </w:p>
    <w:p w14:paraId="003B5F77" w14:textId="77777777" w:rsidR="000D24C1" w:rsidRPr="000D24C1" w:rsidRDefault="000D24C1" w:rsidP="000D24C1">
      <w:pPr>
        <w:spacing w:after="0" w:line="240" w:lineRule="auto"/>
        <w:rPr>
          <w:rFonts w:ascii="Arial" w:eastAsia="Arial" w:hAnsi="Arial" w:cs="Arial"/>
          <w:lang w:val="es-CL"/>
        </w:rPr>
      </w:pPr>
    </w:p>
    <w:p w14:paraId="35CCC80D" w14:textId="6A190A6E" w:rsidR="0075502E" w:rsidRPr="000D24C1" w:rsidRDefault="00000000" w:rsidP="000D24C1">
      <w:pPr>
        <w:pStyle w:val="Ttulo2"/>
        <w:spacing w:before="120" w:after="120"/>
        <w:jc w:val="both"/>
        <w:rPr>
          <w:rFonts w:ascii="Calibri" w:eastAsia="Calibri" w:hAnsi="Calibri" w:cs="Calibri"/>
          <w:color w:val="366091"/>
        </w:rPr>
      </w:pPr>
      <w:bookmarkStart w:id="7" w:name="_Toc215761924"/>
      <w:r>
        <w:rPr>
          <w:rFonts w:ascii="Calibri" w:eastAsia="Calibri" w:hAnsi="Calibri" w:cs="Calibri"/>
          <w:color w:val="366091"/>
        </w:rPr>
        <w:t>1.2.</w:t>
      </w:r>
      <w:r w:rsidR="000D24C1" w:rsidRPr="000D24C1">
        <w:rPr>
          <w:rFonts w:ascii="Calibri" w:eastAsia="Calibri" w:hAnsi="Calibri" w:cs="Calibri"/>
          <w:color w:val="366091"/>
        </w:rPr>
        <w:t xml:space="preserve"> </w:t>
      </w:r>
      <w:r w:rsidR="000D24C1">
        <w:rPr>
          <w:rFonts w:ascii="Calibri" w:eastAsia="Calibri" w:hAnsi="Calibri" w:cs="Calibri"/>
          <w:color w:val="366091"/>
        </w:rPr>
        <w:t>Propósito</w:t>
      </w:r>
      <w:bookmarkEnd w:id="7"/>
    </w:p>
    <w:p w14:paraId="064BE062" w14:textId="1042CEDB" w:rsidR="0075502E" w:rsidRPr="000D24C1" w:rsidRDefault="000D24C1" w:rsidP="000D24C1">
      <w:pPr>
        <w:spacing w:after="0" w:line="240" w:lineRule="auto"/>
        <w:rPr>
          <w:rFonts w:ascii="Arial" w:eastAsia="Arial" w:hAnsi="Arial" w:cs="Arial"/>
          <w:lang w:val="es-CL"/>
        </w:rPr>
      </w:pPr>
      <w:r w:rsidRPr="000D24C1">
        <w:rPr>
          <w:rFonts w:ascii="Arial" w:eastAsia="Arial" w:hAnsi="Arial" w:cs="Arial"/>
          <w:lang w:val="es-CL"/>
        </w:rPr>
        <w:t>La intención del presente documento es capturar las definiciones estructurales y decisiones arquitectónicas que en conjunto dan como resultado el compendio de la solución técnica para el sistema InterviewAI.</w:t>
      </w:r>
    </w:p>
    <w:p w14:paraId="172EBB1F" w14:textId="77777777" w:rsidR="0075502E" w:rsidRDefault="0075502E">
      <w:pPr>
        <w:jc w:val="both"/>
        <w:rPr>
          <w:rFonts w:ascii="Arial" w:eastAsia="Arial" w:hAnsi="Arial" w:cs="Arial"/>
          <w:b/>
        </w:rPr>
      </w:pPr>
    </w:p>
    <w:p w14:paraId="33EA04ED" w14:textId="77777777" w:rsidR="000D24C1" w:rsidRPr="000D24C1" w:rsidRDefault="000D24C1" w:rsidP="000D24C1">
      <w:pPr>
        <w:spacing w:before="120"/>
        <w:rPr>
          <w:rFonts w:ascii="Arial" w:eastAsia="Arial" w:hAnsi="Arial" w:cs="Arial"/>
          <w:b/>
          <w:bCs/>
          <w:lang w:val="es-CL"/>
        </w:rPr>
      </w:pPr>
      <w:r w:rsidRPr="000D24C1">
        <w:rPr>
          <w:rFonts w:ascii="Arial" w:eastAsia="Arial" w:hAnsi="Arial" w:cs="Arial"/>
          <w:b/>
          <w:bCs/>
          <w:lang w:val="es-CL"/>
        </w:rPr>
        <w:t>Este documento sirve como:</w:t>
      </w:r>
    </w:p>
    <w:p w14:paraId="33CBD96E" w14:textId="77777777" w:rsidR="000D24C1" w:rsidRPr="000D24C1" w:rsidRDefault="000D24C1">
      <w:pPr>
        <w:pStyle w:val="Prrafodelista"/>
        <w:numPr>
          <w:ilvl w:val="0"/>
          <w:numId w:val="3"/>
        </w:numPr>
        <w:spacing w:after="0" w:line="240" w:lineRule="auto"/>
        <w:rPr>
          <w:rFonts w:ascii="Arial" w:eastAsia="Arial" w:hAnsi="Arial" w:cs="Arial"/>
          <w:lang w:val="es-CL"/>
        </w:rPr>
      </w:pPr>
      <w:r w:rsidRPr="000D24C1">
        <w:rPr>
          <w:rFonts w:ascii="Arial" w:eastAsia="Arial" w:hAnsi="Arial" w:cs="Arial"/>
          <w:lang w:val="es-CL"/>
        </w:rPr>
        <w:t>Guía técnica para el equipo de desarrollo durante la implementación</w:t>
      </w:r>
    </w:p>
    <w:p w14:paraId="2E6128EE" w14:textId="77777777" w:rsidR="000D24C1" w:rsidRPr="000D24C1" w:rsidRDefault="000D24C1">
      <w:pPr>
        <w:pStyle w:val="Prrafodelista"/>
        <w:numPr>
          <w:ilvl w:val="0"/>
          <w:numId w:val="3"/>
        </w:numPr>
        <w:spacing w:after="0" w:line="240" w:lineRule="auto"/>
        <w:rPr>
          <w:rFonts w:ascii="Arial" w:eastAsia="Arial" w:hAnsi="Arial" w:cs="Arial"/>
          <w:lang w:val="es-CL"/>
        </w:rPr>
      </w:pPr>
      <w:r w:rsidRPr="000D24C1">
        <w:rPr>
          <w:rFonts w:ascii="Arial" w:eastAsia="Arial" w:hAnsi="Arial" w:cs="Arial"/>
          <w:lang w:val="es-CL"/>
        </w:rPr>
        <w:t>Referencia para la toma de decisiones arquitectónicas</w:t>
      </w:r>
    </w:p>
    <w:p w14:paraId="606BEF60" w14:textId="77777777" w:rsidR="000D24C1" w:rsidRPr="000D24C1" w:rsidRDefault="000D24C1">
      <w:pPr>
        <w:pStyle w:val="Prrafodelista"/>
        <w:numPr>
          <w:ilvl w:val="0"/>
          <w:numId w:val="3"/>
        </w:numPr>
        <w:spacing w:after="0" w:line="240" w:lineRule="auto"/>
        <w:rPr>
          <w:rFonts w:ascii="Arial" w:eastAsia="Arial" w:hAnsi="Arial" w:cs="Arial"/>
          <w:lang w:val="es-CL"/>
        </w:rPr>
      </w:pPr>
      <w:r w:rsidRPr="000D24C1">
        <w:rPr>
          <w:rFonts w:ascii="Arial" w:eastAsia="Arial" w:hAnsi="Arial" w:cs="Arial"/>
          <w:lang w:val="es-CL"/>
        </w:rPr>
        <w:t>Documentación para evaluadores académicos</w:t>
      </w:r>
    </w:p>
    <w:p w14:paraId="27CB2991" w14:textId="77777777" w:rsidR="000D24C1" w:rsidRPr="000D24C1" w:rsidRDefault="000D24C1">
      <w:pPr>
        <w:pStyle w:val="Prrafodelista"/>
        <w:numPr>
          <w:ilvl w:val="0"/>
          <w:numId w:val="3"/>
        </w:numPr>
        <w:spacing w:after="0" w:line="240" w:lineRule="auto"/>
        <w:rPr>
          <w:rFonts w:ascii="Arial" w:eastAsia="Arial" w:hAnsi="Arial" w:cs="Arial"/>
          <w:lang w:val="es-CL"/>
        </w:rPr>
      </w:pPr>
      <w:r w:rsidRPr="000D24C1">
        <w:rPr>
          <w:rFonts w:ascii="Arial" w:eastAsia="Arial" w:hAnsi="Arial" w:cs="Arial"/>
          <w:lang w:val="es-CL"/>
        </w:rPr>
        <w:t>Base para futuras ampliaciones y mantenimiento del sistema</w:t>
      </w:r>
    </w:p>
    <w:p w14:paraId="135D9B73" w14:textId="77777777" w:rsidR="0075502E" w:rsidRDefault="0075502E">
      <w:pPr>
        <w:jc w:val="both"/>
        <w:rPr>
          <w:rFonts w:ascii="Arial" w:eastAsia="Arial" w:hAnsi="Arial" w:cs="Arial"/>
          <w:b/>
        </w:rPr>
      </w:pPr>
    </w:p>
    <w:p w14:paraId="2966B4A2" w14:textId="77777777" w:rsidR="000D24C1" w:rsidRDefault="000D24C1">
      <w:pPr>
        <w:rPr>
          <w:b/>
          <w:bCs/>
          <w:color w:val="366091"/>
          <w:sz w:val="26"/>
          <w:szCs w:val="26"/>
        </w:rPr>
      </w:pPr>
      <w:r>
        <w:rPr>
          <w:color w:val="366091"/>
        </w:rPr>
        <w:br w:type="page"/>
      </w:r>
    </w:p>
    <w:p w14:paraId="46ABD073" w14:textId="6B574473" w:rsidR="0075502E" w:rsidRPr="00CD2DCA" w:rsidRDefault="00000000" w:rsidP="00CD2DCA">
      <w:pPr>
        <w:pStyle w:val="Ttulo2"/>
        <w:spacing w:after="240"/>
        <w:jc w:val="both"/>
        <w:rPr>
          <w:rFonts w:ascii="Calibri" w:eastAsia="Calibri" w:hAnsi="Calibri" w:cs="Calibri"/>
          <w:color w:val="366091"/>
        </w:rPr>
      </w:pPr>
      <w:bookmarkStart w:id="8" w:name="_Toc215761925"/>
      <w:r>
        <w:rPr>
          <w:rFonts w:ascii="Calibri" w:eastAsia="Calibri" w:hAnsi="Calibri" w:cs="Calibri"/>
          <w:color w:val="366091"/>
        </w:rPr>
        <w:lastRenderedPageBreak/>
        <w:t>1.3.</w:t>
      </w:r>
      <w:r>
        <w:rPr>
          <w:rFonts w:ascii="Calibri" w:eastAsia="Calibri" w:hAnsi="Calibri" w:cs="Calibri"/>
          <w:color w:val="366091"/>
        </w:rPr>
        <w:tab/>
        <w:t>Definiciones, Acrónimos y Abreviaturas</w:t>
      </w:r>
      <w:bookmarkEnd w:id="8"/>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0" w:type="dxa"/>
          <w:left w:w="180" w:type="dxa"/>
          <w:bottom w:w="100" w:type="dxa"/>
          <w:right w:w="180" w:type="dxa"/>
        </w:tblCellMar>
        <w:tblLook w:val="04A0" w:firstRow="1" w:lastRow="0" w:firstColumn="1" w:lastColumn="0" w:noHBand="0" w:noVBand="1"/>
      </w:tblPr>
      <w:tblGrid>
        <w:gridCol w:w="2324"/>
        <w:gridCol w:w="6888"/>
      </w:tblGrid>
      <w:tr w:rsidR="00CD2DCA" w14:paraId="66F3ACD0" w14:textId="77777777" w:rsidTr="00C4130E">
        <w:trPr>
          <w:tblHeader/>
        </w:trPr>
        <w:tc>
          <w:tcPr>
            <w:tcW w:w="2340" w:type="dxa"/>
            <w:tcBorders>
              <w:top w:val="single" w:sz="1" w:space="0" w:color="CCCCCC"/>
              <w:left w:val="single" w:sz="1" w:space="0" w:color="CCCCCC"/>
              <w:bottom w:val="single" w:sz="1" w:space="0" w:color="CCCCCC"/>
              <w:right w:val="single" w:sz="1" w:space="0" w:color="CCCCCC"/>
            </w:tcBorders>
            <w:shd w:val="clear" w:color="auto" w:fill="D5E8F0"/>
          </w:tcPr>
          <w:p w14:paraId="49F87E5A" w14:textId="77777777" w:rsidR="00CD2DCA" w:rsidRDefault="00CD2DCA" w:rsidP="00C4130E">
            <w:pPr>
              <w:jc w:val="center"/>
            </w:pPr>
            <w:r w:rsidRPr="00CD2DCA">
              <w:rPr>
                <w:rFonts w:ascii="Arial" w:eastAsia="Arial" w:hAnsi="Arial" w:cs="Arial"/>
                <w:b/>
                <w:bCs/>
                <w:lang w:val="es-CL"/>
              </w:rPr>
              <w:t>Término</w:t>
            </w:r>
          </w:p>
        </w:tc>
        <w:tc>
          <w:tcPr>
            <w:tcW w:w="6960" w:type="dxa"/>
            <w:tcBorders>
              <w:top w:val="single" w:sz="1" w:space="0" w:color="CCCCCC"/>
              <w:left w:val="single" w:sz="1" w:space="0" w:color="CCCCCC"/>
              <w:bottom w:val="single" w:sz="1" w:space="0" w:color="CCCCCC"/>
              <w:right w:val="single" w:sz="1" w:space="0" w:color="CCCCCC"/>
            </w:tcBorders>
            <w:shd w:val="clear" w:color="auto" w:fill="D5E8F0"/>
          </w:tcPr>
          <w:p w14:paraId="5D141843" w14:textId="77777777" w:rsidR="00CD2DCA" w:rsidRDefault="00CD2DCA" w:rsidP="00C4130E">
            <w:pPr>
              <w:jc w:val="center"/>
            </w:pPr>
            <w:r w:rsidRPr="00CD2DCA">
              <w:rPr>
                <w:rFonts w:ascii="Arial" w:eastAsia="Arial" w:hAnsi="Arial" w:cs="Arial"/>
                <w:b/>
                <w:bCs/>
                <w:lang w:val="es-CL"/>
              </w:rPr>
              <w:t>Descripción</w:t>
            </w:r>
          </w:p>
        </w:tc>
      </w:tr>
      <w:tr w:rsidR="00CD2DCA" w14:paraId="690AC583" w14:textId="77777777" w:rsidTr="00C4130E">
        <w:tc>
          <w:tcPr>
            <w:tcW w:w="2340" w:type="dxa"/>
            <w:tcBorders>
              <w:top w:val="single" w:sz="1" w:space="0" w:color="CCCCCC"/>
              <w:left w:val="single" w:sz="1" w:space="0" w:color="CCCCCC"/>
              <w:bottom w:val="single" w:sz="1" w:space="0" w:color="CCCCCC"/>
              <w:right w:val="single" w:sz="1" w:space="0" w:color="CCCCCC"/>
            </w:tcBorders>
          </w:tcPr>
          <w:p w14:paraId="2D3985AD" w14:textId="77777777" w:rsidR="00CD2DCA" w:rsidRPr="00CD2DCA" w:rsidRDefault="00CD2DCA" w:rsidP="00CD2DCA">
            <w:pPr>
              <w:jc w:val="center"/>
              <w:rPr>
                <w:rFonts w:ascii="Arial" w:eastAsia="Arial" w:hAnsi="Arial" w:cs="Arial"/>
                <w:b/>
                <w:bCs/>
                <w:lang w:val="es-CL"/>
              </w:rPr>
            </w:pPr>
            <w:r w:rsidRPr="00CD2DCA">
              <w:rPr>
                <w:rFonts w:ascii="Arial" w:eastAsia="Arial" w:hAnsi="Arial" w:cs="Arial"/>
                <w:b/>
                <w:bCs/>
                <w:lang w:val="es-CL"/>
              </w:rPr>
              <w:t>IA</w:t>
            </w:r>
          </w:p>
        </w:tc>
        <w:tc>
          <w:tcPr>
            <w:tcW w:w="6960" w:type="dxa"/>
            <w:tcBorders>
              <w:top w:val="single" w:sz="1" w:space="0" w:color="CCCCCC"/>
              <w:left w:val="single" w:sz="1" w:space="0" w:color="CCCCCC"/>
              <w:bottom w:val="single" w:sz="1" w:space="0" w:color="CCCCCC"/>
              <w:right w:val="single" w:sz="1" w:space="0" w:color="CCCCCC"/>
            </w:tcBorders>
          </w:tcPr>
          <w:p w14:paraId="12C9F6B9" w14:textId="77777777" w:rsidR="00CD2DCA" w:rsidRPr="00CD2DCA" w:rsidRDefault="00CD2DCA" w:rsidP="00C4130E">
            <w:pPr>
              <w:rPr>
                <w:rFonts w:ascii="Arial" w:eastAsia="Arial" w:hAnsi="Arial" w:cs="Arial"/>
                <w:lang w:val="es-CL"/>
              </w:rPr>
            </w:pPr>
            <w:r w:rsidRPr="00CD2DCA">
              <w:rPr>
                <w:rFonts w:ascii="Arial" w:eastAsia="Arial" w:hAnsi="Arial" w:cs="Arial"/>
                <w:lang w:val="es-CL"/>
              </w:rPr>
              <w:t>Inteligencia Artificial</w:t>
            </w:r>
          </w:p>
        </w:tc>
      </w:tr>
      <w:tr w:rsidR="00CD2DCA" w14:paraId="30674B07" w14:textId="77777777" w:rsidTr="00C4130E">
        <w:tc>
          <w:tcPr>
            <w:tcW w:w="2340" w:type="dxa"/>
            <w:tcBorders>
              <w:top w:val="single" w:sz="1" w:space="0" w:color="CCCCCC"/>
              <w:left w:val="single" w:sz="1" w:space="0" w:color="CCCCCC"/>
              <w:bottom w:val="single" w:sz="1" w:space="0" w:color="CCCCCC"/>
              <w:right w:val="single" w:sz="1" w:space="0" w:color="CCCCCC"/>
            </w:tcBorders>
          </w:tcPr>
          <w:p w14:paraId="5D48162B" w14:textId="77777777" w:rsidR="00CD2DCA" w:rsidRPr="00CD2DCA" w:rsidRDefault="00CD2DCA" w:rsidP="00CD2DCA">
            <w:pPr>
              <w:jc w:val="center"/>
              <w:rPr>
                <w:rFonts w:ascii="Arial" w:eastAsia="Arial" w:hAnsi="Arial" w:cs="Arial"/>
                <w:b/>
                <w:bCs/>
                <w:lang w:val="es-CL"/>
              </w:rPr>
            </w:pPr>
            <w:r w:rsidRPr="00CD2DCA">
              <w:rPr>
                <w:rFonts w:ascii="Arial" w:eastAsia="Arial" w:hAnsi="Arial" w:cs="Arial"/>
                <w:b/>
                <w:bCs/>
                <w:lang w:val="es-CL"/>
              </w:rPr>
              <w:t>API</w:t>
            </w:r>
          </w:p>
        </w:tc>
        <w:tc>
          <w:tcPr>
            <w:tcW w:w="6960" w:type="dxa"/>
            <w:tcBorders>
              <w:top w:val="single" w:sz="1" w:space="0" w:color="CCCCCC"/>
              <w:left w:val="single" w:sz="1" w:space="0" w:color="CCCCCC"/>
              <w:bottom w:val="single" w:sz="1" w:space="0" w:color="CCCCCC"/>
              <w:right w:val="single" w:sz="1" w:space="0" w:color="CCCCCC"/>
            </w:tcBorders>
          </w:tcPr>
          <w:p w14:paraId="318758D2" w14:textId="77777777" w:rsidR="00CD2DCA" w:rsidRPr="00CD2DCA" w:rsidRDefault="00CD2DCA" w:rsidP="00C4130E">
            <w:pPr>
              <w:rPr>
                <w:rFonts w:ascii="Arial" w:eastAsia="Arial" w:hAnsi="Arial" w:cs="Arial"/>
                <w:lang w:val="es-CL"/>
              </w:rPr>
            </w:pPr>
            <w:r w:rsidRPr="00CD2DCA">
              <w:rPr>
                <w:rFonts w:ascii="Arial" w:eastAsia="Arial" w:hAnsi="Arial" w:cs="Arial"/>
                <w:lang w:val="es-CL"/>
              </w:rPr>
              <w:t xml:space="preserve">Application </w:t>
            </w:r>
            <w:proofErr w:type="spellStart"/>
            <w:r w:rsidRPr="00CD2DCA">
              <w:rPr>
                <w:rFonts w:ascii="Arial" w:eastAsia="Arial" w:hAnsi="Arial" w:cs="Arial"/>
                <w:lang w:val="es-CL"/>
              </w:rPr>
              <w:t>Programming</w:t>
            </w:r>
            <w:proofErr w:type="spellEnd"/>
            <w:r w:rsidRPr="00CD2DCA">
              <w:rPr>
                <w:rFonts w:ascii="Arial" w:eastAsia="Arial" w:hAnsi="Arial" w:cs="Arial"/>
                <w:lang w:val="es-CL"/>
              </w:rPr>
              <w:t xml:space="preserve"> Interface - Interfaz de programación de aplicaciones</w:t>
            </w:r>
          </w:p>
        </w:tc>
      </w:tr>
      <w:tr w:rsidR="00CD2DCA" w14:paraId="46E238AE" w14:textId="77777777" w:rsidTr="00C4130E">
        <w:tc>
          <w:tcPr>
            <w:tcW w:w="2340" w:type="dxa"/>
            <w:tcBorders>
              <w:top w:val="single" w:sz="1" w:space="0" w:color="CCCCCC"/>
              <w:left w:val="single" w:sz="1" w:space="0" w:color="CCCCCC"/>
              <w:bottom w:val="single" w:sz="1" w:space="0" w:color="CCCCCC"/>
              <w:right w:val="single" w:sz="1" w:space="0" w:color="CCCCCC"/>
            </w:tcBorders>
          </w:tcPr>
          <w:p w14:paraId="05B6241D" w14:textId="77777777" w:rsidR="00CD2DCA" w:rsidRPr="00CD2DCA" w:rsidRDefault="00CD2DCA" w:rsidP="00CD2DCA">
            <w:pPr>
              <w:jc w:val="center"/>
              <w:rPr>
                <w:rFonts w:ascii="Arial" w:eastAsia="Arial" w:hAnsi="Arial" w:cs="Arial"/>
                <w:b/>
                <w:bCs/>
                <w:lang w:val="es-CL"/>
              </w:rPr>
            </w:pPr>
            <w:r w:rsidRPr="00CD2DCA">
              <w:rPr>
                <w:rFonts w:ascii="Arial" w:eastAsia="Arial" w:hAnsi="Arial" w:cs="Arial"/>
                <w:b/>
                <w:bCs/>
                <w:lang w:val="es-CL"/>
              </w:rPr>
              <w:t>STT</w:t>
            </w:r>
          </w:p>
        </w:tc>
        <w:tc>
          <w:tcPr>
            <w:tcW w:w="6960" w:type="dxa"/>
            <w:tcBorders>
              <w:top w:val="single" w:sz="1" w:space="0" w:color="CCCCCC"/>
              <w:left w:val="single" w:sz="1" w:space="0" w:color="CCCCCC"/>
              <w:bottom w:val="single" w:sz="1" w:space="0" w:color="CCCCCC"/>
              <w:right w:val="single" w:sz="1" w:space="0" w:color="CCCCCC"/>
            </w:tcBorders>
          </w:tcPr>
          <w:p w14:paraId="37941479" w14:textId="77777777" w:rsidR="00CD2DCA" w:rsidRPr="00CD2DCA" w:rsidRDefault="00CD2DCA" w:rsidP="00C4130E">
            <w:pPr>
              <w:rPr>
                <w:rFonts w:ascii="Arial" w:eastAsia="Arial" w:hAnsi="Arial" w:cs="Arial"/>
                <w:lang w:val="es-CL"/>
              </w:rPr>
            </w:pPr>
            <w:r w:rsidRPr="00CD2DCA">
              <w:rPr>
                <w:rFonts w:ascii="Arial" w:eastAsia="Arial" w:hAnsi="Arial" w:cs="Arial"/>
                <w:lang w:val="es-CL"/>
              </w:rPr>
              <w:t>Speech-to-Text - Conversión de voz a texto</w:t>
            </w:r>
          </w:p>
        </w:tc>
      </w:tr>
      <w:tr w:rsidR="00CD2DCA" w14:paraId="66421778" w14:textId="77777777" w:rsidTr="00C4130E">
        <w:tc>
          <w:tcPr>
            <w:tcW w:w="2340" w:type="dxa"/>
            <w:tcBorders>
              <w:top w:val="single" w:sz="1" w:space="0" w:color="CCCCCC"/>
              <w:left w:val="single" w:sz="1" w:space="0" w:color="CCCCCC"/>
              <w:bottom w:val="single" w:sz="1" w:space="0" w:color="CCCCCC"/>
              <w:right w:val="single" w:sz="1" w:space="0" w:color="CCCCCC"/>
            </w:tcBorders>
          </w:tcPr>
          <w:p w14:paraId="6FA53311" w14:textId="77777777" w:rsidR="00CD2DCA" w:rsidRPr="00CD2DCA" w:rsidRDefault="00CD2DCA" w:rsidP="00CD2DCA">
            <w:pPr>
              <w:jc w:val="center"/>
              <w:rPr>
                <w:rFonts w:ascii="Arial" w:eastAsia="Arial" w:hAnsi="Arial" w:cs="Arial"/>
                <w:b/>
                <w:bCs/>
                <w:lang w:val="es-CL"/>
              </w:rPr>
            </w:pPr>
            <w:r w:rsidRPr="00CD2DCA">
              <w:rPr>
                <w:rFonts w:ascii="Arial" w:eastAsia="Arial" w:hAnsi="Arial" w:cs="Arial"/>
                <w:b/>
                <w:bCs/>
                <w:lang w:val="es-CL"/>
              </w:rPr>
              <w:t>TTS</w:t>
            </w:r>
          </w:p>
        </w:tc>
        <w:tc>
          <w:tcPr>
            <w:tcW w:w="6960" w:type="dxa"/>
            <w:tcBorders>
              <w:top w:val="single" w:sz="1" w:space="0" w:color="CCCCCC"/>
              <w:left w:val="single" w:sz="1" w:space="0" w:color="CCCCCC"/>
              <w:bottom w:val="single" w:sz="1" w:space="0" w:color="CCCCCC"/>
              <w:right w:val="single" w:sz="1" w:space="0" w:color="CCCCCC"/>
            </w:tcBorders>
          </w:tcPr>
          <w:p w14:paraId="2FA4F46F" w14:textId="77777777" w:rsidR="00CD2DCA" w:rsidRPr="00CD2DCA" w:rsidRDefault="00CD2DCA" w:rsidP="00C4130E">
            <w:pPr>
              <w:rPr>
                <w:rFonts w:ascii="Arial" w:eastAsia="Arial" w:hAnsi="Arial" w:cs="Arial"/>
                <w:lang w:val="es-CL"/>
              </w:rPr>
            </w:pPr>
            <w:r w:rsidRPr="00CD2DCA">
              <w:rPr>
                <w:rFonts w:ascii="Arial" w:eastAsia="Arial" w:hAnsi="Arial" w:cs="Arial"/>
                <w:lang w:val="es-CL"/>
              </w:rPr>
              <w:t>Text-to-Speech - Conversión de texto a voz</w:t>
            </w:r>
          </w:p>
        </w:tc>
      </w:tr>
      <w:tr w:rsidR="00CD2DCA" w14:paraId="7AA254E5" w14:textId="77777777" w:rsidTr="00C4130E">
        <w:tc>
          <w:tcPr>
            <w:tcW w:w="2340" w:type="dxa"/>
            <w:tcBorders>
              <w:top w:val="single" w:sz="1" w:space="0" w:color="CCCCCC"/>
              <w:left w:val="single" w:sz="1" w:space="0" w:color="CCCCCC"/>
              <w:bottom w:val="single" w:sz="1" w:space="0" w:color="CCCCCC"/>
              <w:right w:val="single" w:sz="1" w:space="0" w:color="CCCCCC"/>
            </w:tcBorders>
          </w:tcPr>
          <w:p w14:paraId="108B4BEF" w14:textId="77777777" w:rsidR="00CD2DCA" w:rsidRPr="00CD2DCA" w:rsidRDefault="00CD2DCA" w:rsidP="00CD2DCA">
            <w:pPr>
              <w:jc w:val="center"/>
              <w:rPr>
                <w:rFonts w:ascii="Arial" w:eastAsia="Arial" w:hAnsi="Arial" w:cs="Arial"/>
                <w:b/>
                <w:bCs/>
                <w:lang w:val="es-CL"/>
              </w:rPr>
            </w:pPr>
            <w:r w:rsidRPr="00CD2DCA">
              <w:rPr>
                <w:rFonts w:ascii="Arial" w:eastAsia="Arial" w:hAnsi="Arial" w:cs="Arial"/>
                <w:b/>
                <w:bCs/>
                <w:lang w:val="es-CL"/>
              </w:rPr>
              <w:t>LLM</w:t>
            </w:r>
          </w:p>
        </w:tc>
        <w:tc>
          <w:tcPr>
            <w:tcW w:w="6960" w:type="dxa"/>
            <w:tcBorders>
              <w:top w:val="single" w:sz="1" w:space="0" w:color="CCCCCC"/>
              <w:left w:val="single" w:sz="1" w:space="0" w:color="CCCCCC"/>
              <w:bottom w:val="single" w:sz="1" w:space="0" w:color="CCCCCC"/>
              <w:right w:val="single" w:sz="1" w:space="0" w:color="CCCCCC"/>
            </w:tcBorders>
          </w:tcPr>
          <w:p w14:paraId="4AECD488" w14:textId="77777777" w:rsidR="00CD2DCA" w:rsidRPr="00CD2DCA" w:rsidRDefault="00CD2DCA" w:rsidP="00C4130E">
            <w:pPr>
              <w:rPr>
                <w:rFonts w:ascii="Arial" w:eastAsia="Arial" w:hAnsi="Arial" w:cs="Arial"/>
                <w:lang w:val="es-CL"/>
              </w:rPr>
            </w:pPr>
            <w:proofErr w:type="spellStart"/>
            <w:r w:rsidRPr="00CD2DCA">
              <w:rPr>
                <w:rFonts w:ascii="Arial" w:eastAsia="Arial" w:hAnsi="Arial" w:cs="Arial"/>
                <w:lang w:val="es-CL"/>
              </w:rPr>
              <w:t>Large</w:t>
            </w:r>
            <w:proofErr w:type="spellEnd"/>
            <w:r w:rsidRPr="00CD2DCA">
              <w:rPr>
                <w:rFonts w:ascii="Arial" w:eastAsia="Arial" w:hAnsi="Arial" w:cs="Arial"/>
                <w:lang w:val="es-CL"/>
              </w:rPr>
              <w:t xml:space="preserve"> </w:t>
            </w:r>
            <w:proofErr w:type="spellStart"/>
            <w:r w:rsidRPr="00CD2DCA">
              <w:rPr>
                <w:rFonts w:ascii="Arial" w:eastAsia="Arial" w:hAnsi="Arial" w:cs="Arial"/>
                <w:lang w:val="es-CL"/>
              </w:rPr>
              <w:t>Language</w:t>
            </w:r>
            <w:proofErr w:type="spellEnd"/>
            <w:r w:rsidRPr="00CD2DCA">
              <w:rPr>
                <w:rFonts w:ascii="Arial" w:eastAsia="Arial" w:hAnsi="Arial" w:cs="Arial"/>
                <w:lang w:val="es-CL"/>
              </w:rPr>
              <w:t xml:space="preserve"> </w:t>
            </w:r>
            <w:proofErr w:type="spellStart"/>
            <w:r w:rsidRPr="00CD2DCA">
              <w:rPr>
                <w:rFonts w:ascii="Arial" w:eastAsia="Arial" w:hAnsi="Arial" w:cs="Arial"/>
                <w:lang w:val="es-CL"/>
              </w:rPr>
              <w:t>Model</w:t>
            </w:r>
            <w:proofErr w:type="spellEnd"/>
            <w:r w:rsidRPr="00CD2DCA">
              <w:rPr>
                <w:rFonts w:ascii="Arial" w:eastAsia="Arial" w:hAnsi="Arial" w:cs="Arial"/>
                <w:lang w:val="es-CL"/>
              </w:rPr>
              <w:t xml:space="preserve"> - Modelo de lenguaje extenso</w:t>
            </w:r>
          </w:p>
        </w:tc>
      </w:tr>
      <w:tr w:rsidR="00CD2DCA" w14:paraId="4AD81A4D" w14:textId="77777777" w:rsidTr="00C4130E">
        <w:tc>
          <w:tcPr>
            <w:tcW w:w="2340" w:type="dxa"/>
            <w:tcBorders>
              <w:top w:val="single" w:sz="1" w:space="0" w:color="CCCCCC"/>
              <w:left w:val="single" w:sz="1" w:space="0" w:color="CCCCCC"/>
              <w:bottom w:val="single" w:sz="1" w:space="0" w:color="CCCCCC"/>
              <w:right w:val="single" w:sz="1" w:space="0" w:color="CCCCCC"/>
            </w:tcBorders>
          </w:tcPr>
          <w:p w14:paraId="409FE02F" w14:textId="77777777" w:rsidR="00CD2DCA" w:rsidRPr="00CD2DCA" w:rsidRDefault="00CD2DCA" w:rsidP="00CD2DCA">
            <w:pPr>
              <w:jc w:val="center"/>
              <w:rPr>
                <w:rFonts w:ascii="Arial" w:eastAsia="Arial" w:hAnsi="Arial" w:cs="Arial"/>
                <w:b/>
                <w:bCs/>
                <w:lang w:val="es-CL"/>
              </w:rPr>
            </w:pPr>
            <w:r w:rsidRPr="00CD2DCA">
              <w:rPr>
                <w:rFonts w:ascii="Arial" w:eastAsia="Arial" w:hAnsi="Arial" w:cs="Arial"/>
                <w:b/>
                <w:bCs/>
                <w:lang w:val="es-CL"/>
              </w:rPr>
              <w:t>REST</w:t>
            </w:r>
          </w:p>
        </w:tc>
        <w:tc>
          <w:tcPr>
            <w:tcW w:w="6960" w:type="dxa"/>
            <w:tcBorders>
              <w:top w:val="single" w:sz="1" w:space="0" w:color="CCCCCC"/>
              <w:left w:val="single" w:sz="1" w:space="0" w:color="CCCCCC"/>
              <w:bottom w:val="single" w:sz="1" w:space="0" w:color="CCCCCC"/>
              <w:right w:val="single" w:sz="1" w:space="0" w:color="CCCCCC"/>
            </w:tcBorders>
          </w:tcPr>
          <w:p w14:paraId="506842D1" w14:textId="77777777" w:rsidR="00CD2DCA" w:rsidRPr="00CD2DCA" w:rsidRDefault="00CD2DCA" w:rsidP="00C4130E">
            <w:pPr>
              <w:rPr>
                <w:rFonts w:ascii="Arial" w:eastAsia="Arial" w:hAnsi="Arial" w:cs="Arial"/>
                <w:lang w:val="es-CL"/>
              </w:rPr>
            </w:pPr>
            <w:proofErr w:type="spellStart"/>
            <w:r w:rsidRPr="00CD2DCA">
              <w:rPr>
                <w:rFonts w:ascii="Arial" w:eastAsia="Arial" w:hAnsi="Arial" w:cs="Arial"/>
                <w:lang w:val="es-CL"/>
              </w:rPr>
              <w:t>Representational</w:t>
            </w:r>
            <w:proofErr w:type="spellEnd"/>
            <w:r w:rsidRPr="00CD2DCA">
              <w:rPr>
                <w:rFonts w:ascii="Arial" w:eastAsia="Arial" w:hAnsi="Arial" w:cs="Arial"/>
                <w:lang w:val="es-CL"/>
              </w:rPr>
              <w:t xml:space="preserve"> </w:t>
            </w:r>
            <w:proofErr w:type="spellStart"/>
            <w:r w:rsidRPr="00CD2DCA">
              <w:rPr>
                <w:rFonts w:ascii="Arial" w:eastAsia="Arial" w:hAnsi="Arial" w:cs="Arial"/>
                <w:lang w:val="es-CL"/>
              </w:rPr>
              <w:t>State</w:t>
            </w:r>
            <w:proofErr w:type="spellEnd"/>
            <w:r w:rsidRPr="00CD2DCA">
              <w:rPr>
                <w:rFonts w:ascii="Arial" w:eastAsia="Arial" w:hAnsi="Arial" w:cs="Arial"/>
                <w:lang w:val="es-CL"/>
              </w:rPr>
              <w:t xml:space="preserve"> Transfer - Arquitectura de servicios web</w:t>
            </w:r>
          </w:p>
        </w:tc>
      </w:tr>
      <w:tr w:rsidR="00CD2DCA" w14:paraId="01D72969" w14:textId="77777777" w:rsidTr="00C4130E">
        <w:tc>
          <w:tcPr>
            <w:tcW w:w="2340" w:type="dxa"/>
            <w:tcBorders>
              <w:top w:val="single" w:sz="1" w:space="0" w:color="CCCCCC"/>
              <w:left w:val="single" w:sz="1" w:space="0" w:color="CCCCCC"/>
              <w:bottom w:val="single" w:sz="1" w:space="0" w:color="CCCCCC"/>
              <w:right w:val="single" w:sz="1" w:space="0" w:color="CCCCCC"/>
            </w:tcBorders>
          </w:tcPr>
          <w:p w14:paraId="5F75D5A9" w14:textId="77777777" w:rsidR="00CD2DCA" w:rsidRPr="00CD2DCA" w:rsidRDefault="00CD2DCA" w:rsidP="00CD2DCA">
            <w:pPr>
              <w:jc w:val="center"/>
              <w:rPr>
                <w:rFonts w:ascii="Arial" w:eastAsia="Arial" w:hAnsi="Arial" w:cs="Arial"/>
                <w:b/>
                <w:bCs/>
                <w:lang w:val="es-CL"/>
              </w:rPr>
            </w:pPr>
            <w:r w:rsidRPr="00CD2DCA">
              <w:rPr>
                <w:rFonts w:ascii="Arial" w:eastAsia="Arial" w:hAnsi="Arial" w:cs="Arial"/>
                <w:b/>
                <w:bCs/>
                <w:lang w:val="es-CL"/>
              </w:rPr>
              <w:t>JWT</w:t>
            </w:r>
          </w:p>
        </w:tc>
        <w:tc>
          <w:tcPr>
            <w:tcW w:w="6960" w:type="dxa"/>
            <w:tcBorders>
              <w:top w:val="single" w:sz="1" w:space="0" w:color="CCCCCC"/>
              <w:left w:val="single" w:sz="1" w:space="0" w:color="CCCCCC"/>
              <w:bottom w:val="single" w:sz="1" w:space="0" w:color="CCCCCC"/>
              <w:right w:val="single" w:sz="1" w:space="0" w:color="CCCCCC"/>
            </w:tcBorders>
          </w:tcPr>
          <w:p w14:paraId="46929E7E" w14:textId="77777777" w:rsidR="00CD2DCA" w:rsidRPr="00CD2DCA" w:rsidRDefault="00CD2DCA" w:rsidP="00C4130E">
            <w:pPr>
              <w:rPr>
                <w:rFonts w:ascii="Arial" w:eastAsia="Arial" w:hAnsi="Arial" w:cs="Arial"/>
                <w:lang w:val="es-CL"/>
              </w:rPr>
            </w:pPr>
            <w:r w:rsidRPr="00CD2DCA">
              <w:rPr>
                <w:rFonts w:ascii="Arial" w:eastAsia="Arial" w:hAnsi="Arial" w:cs="Arial"/>
                <w:lang w:val="es-CL"/>
              </w:rPr>
              <w:t>JSON Web Token - Token de autenticación</w:t>
            </w:r>
          </w:p>
        </w:tc>
      </w:tr>
      <w:tr w:rsidR="00CD2DCA" w14:paraId="590B37C2" w14:textId="77777777" w:rsidTr="00C4130E">
        <w:tc>
          <w:tcPr>
            <w:tcW w:w="2340" w:type="dxa"/>
            <w:tcBorders>
              <w:top w:val="single" w:sz="1" w:space="0" w:color="CCCCCC"/>
              <w:left w:val="single" w:sz="1" w:space="0" w:color="CCCCCC"/>
              <w:bottom w:val="single" w:sz="1" w:space="0" w:color="CCCCCC"/>
              <w:right w:val="single" w:sz="1" w:space="0" w:color="CCCCCC"/>
            </w:tcBorders>
          </w:tcPr>
          <w:p w14:paraId="365C4842" w14:textId="77777777" w:rsidR="00CD2DCA" w:rsidRPr="00CD2DCA" w:rsidRDefault="00CD2DCA" w:rsidP="00CD2DCA">
            <w:pPr>
              <w:jc w:val="center"/>
              <w:rPr>
                <w:rFonts w:ascii="Arial" w:eastAsia="Arial" w:hAnsi="Arial" w:cs="Arial"/>
                <w:b/>
                <w:bCs/>
                <w:lang w:val="es-CL"/>
              </w:rPr>
            </w:pPr>
            <w:r w:rsidRPr="00CD2DCA">
              <w:rPr>
                <w:rFonts w:ascii="Arial" w:eastAsia="Arial" w:hAnsi="Arial" w:cs="Arial"/>
                <w:b/>
                <w:bCs/>
                <w:lang w:val="es-CL"/>
              </w:rPr>
              <w:t>HTTPS</w:t>
            </w:r>
          </w:p>
        </w:tc>
        <w:tc>
          <w:tcPr>
            <w:tcW w:w="6960" w:type="dxa"/>
            <w:tcBorders>
              <w:top w:val="single" w:sz="1" w:space="0" w:color="CCCCCC"/>
              <w:left w:val="single" w:sz="1" w:space="0" w:color="CCCCCC"/>
              <w:bottom w:val="single" w:sz="1" w:space="0" w:color="CCCCCC"/>
              <w:right w:val="single" w:sz="1" w:space="0" w:color="CCCCCC"/>
            </w:tcBorders>
          </w:tcPr>
          <w:p w14:paraId="0D4CDEC7" w14:textId="77777777" w:rsidR="00CD2DCA" w:rsidRPr="00CD2DCA" w:rsidRDefault="00CD2DCA" w:rsidP="00C4130E">
            <w:pPr>
              <w:rPr>
                <w:rFonts w:ascii="Arial" w:eastAsia="Arial" w:hAnsi="Arial" w:cs="Arial"/>
                <w:lang w:val="es-CL"/>
              </w:rPr>
            </w:pPr>
            <w:proofErr w:type="spellStart"/>
            <w:r w:rsidRPr="00CD2DCA">
              <w:rPr>
                <w:rFonts w:ascii="Arial" w:eastAsia="Arial" w:hAnsi="Arial" w:cs="Arial"/>
                <w:lang w:val="es-CL"/>
              </w:rPr>
              <w:t>Hypertext</w:t>
            </w:r>
            <w:proofErr w:type="spellEnd"/>
            <w:r w:rsidRPr="00CD2DCA">
              <w:rPr>
                <w:rFonts w:ascii="Arial" w:eastAsia="Arial" w:hAnsi="Arial" w:cs="Arial"/>
                <w:lang w:val="es-CL"/>
              </w:rPr>
              <w:t xml:space="preserve"> Transfer </w:t>
            </w:r>
            <w:proofErr w:type="spellStart"/>
            <w:r w:rsidRPr="00CD2DCA">
              <w:rPr>
                <w:rFonts w:ascii="Arial" w:eastAsia="Arial" w:hAnsi="Arial" w:cs="Arial"/>
                <w:lang w:val="es-CL"/>
              </w:rPr>
              <w:t>Protocol</w:t>
            </w:r>
            <w:proofErr w:type="spellEnd"/>
            <w:r w:rsidRPr="00CD2DCA">
              <w:rPr>
                <w:rFonts w:ascii="Arial" w:eastAsia="Arial" w:hAnsi="Arial" w:cs="Arial"/>
                <w:lang w:val="es-CL"/>
              </w:rPr>
              <w:t xml:space="preserve"> Secure - Protocolo seguro de transferencia</w:t>
            </w:r>
          </w:p>
        </w:tc>
      </w:tr>
      <w:tr w:rsidR="00CD2DCA" w14:paraId="2CA81EE4" w14:textId="77777777" w:rsidTr="00C4130E">
        <w:tc>
          <w:tcPr>
            <w:tcW w:w="2340" w:type="dxa"/>
            <w:tcBorders>
              <w:top w:val="single" w:sz="1" w:space="0" w:color="CCCCCC"/>
              <w:left w:val="single" w:sz="1" w:space="0" w:color="CCCCCC"/>
              <w:bottom w:val="single" w:sz="1" w:space="0" w:color="CCCCCC"/>
              <w:right w:val="single" w:sz="1" w:space="0" w:color="CCCCCC"/>
            </w:tcBorders>
          </w:tcPr>
          <w:p w14:paraId="1E66E18C" w14:textId="77777777" w:rsidR="00CD2DCA" w:rsidRPr="00CD2DCA" w:rsidRDefault="00CD2DCA" w:rsidP="00CD2DCA">
            <w:pPr>
              <w:jc w:val="center"/>
              <w:rPr>
                <w:rFonts w:ascii="Arial" w:eastAsia="Arial" w:hAnsi="Arial" w:cs="Arial"/>
                <w:b/>
                <w:bCs/>
                <w:lang w:val="es-CL"/>
              </w:rPr>
            </w:pPr>
            <w:r w:rsidRPr="00CD2DCA">
              <w:rPr>
                <w:rFonts w:ascii="Arial" w:eastAsia="Arial" w:hAnsi="Arial" w:cs="Arial"/>
                <w:b/>
                <w:bCs/>
                <w:lang w:val="es-CL"/>
              </w:rPr>
              <w:t>MVC</w:t>
            </w:r>
          </w:p>
        </w:tc>
        <w:tc>
          <w:tcPr>
            <w:tcW w:w="6960" w:type="dxa"/>
            <w:tcBorders>
              <w:top w:val="single" w:sz="1" w:space="0" w:color="CCCCCC"/>
              <w:left w:val="single" w:sz="1" w:space="0" w:color="CCCCCC"/>
              <w:bottom w:val="single" w:sz="1" w:space="0" w:color="CCCCCC"/>
              <w:right w:val="single" w:sz="1" w:space="0" w:color="CCCCCC"/>
            </w:tcBorders>
          </w:tcPr>
          <w:p w14:paraId="6BE78A0E" w14:textId="77777777" w:rsidR="00CD2DCA" w:rsidRPr="00CD2DCA" w:rsidRDefault="00CD2DCA" w:rsidP="00C4130E">
            <w:pPr>
              <w:rPr>
                <w:rFonts w:ascii="Arial" w:eastAsia="Arial" w:hAnsi="Arial" w:cs="Arial"/>
                <w:lang w:val="es-CL"/>
              </w:rPr>
            </w:pPr>
            <w:proofErr w:type="spellStart"/>
            <w:r w:rsidRPr="00CD2DCA">
              <w:rPr>
                <w:rFonts w:ascii="Arial" w:eastAsia="Arial" w:hAnsi="Arial" w:cs="Arial"/>
                <w:lang w:val="es-CL"/>
              </w:rPr>
              <w:t>Model</w:t>
            </w:r>
            <w:proofErr w:type="spellEnd"/>
            <w:r w:rsidRPr="00CD2DCA">
              <w:rPr>
                <w:rFonts w:ascii="Arial" w:eastAsia="Arial" w:hAnsi="Arial" w:cs="Arial"/>
                <w:lang w:val="es-CL"/>
              </w:rPr>
              <w:t>-View-</w:t>
            </w:r>
            <w:proofErr w:type="spellStart"/>
            <w:r w:rsidRPr="00CD2DCA">
              <w:rPr>
                <w:rFonts w:ascii="Arial" w:eastAsia="Arial" w:hAnsi="Arial" w:cs="Arial"/>
                <w:lang w:val="es-CL"/>
              </w:rPr>
              <w:t>Controller</w:t>
            </w:r>
            <w:proofErr w:type="spellEnd"/>
            <w:r w:rsidRPr="00CD2DCA">
              <w:rPr>
                <w:rFonts w:ascii="Arial" w:eastAsia="Arial" w:hAnsi="Arial" w:cs="Arial"/>
                <w:lang w:val="es-CL"/>
              </w:rPr>
              <w:t xml:space="preserve"> - Patrón de arquitectura de software</w:t>
            </w:r>
          </w:p>
        </w:tc>
      </w:tr>
      <w:tr w:rsidR="00CD2DCA" w14:paraId="17CB7733" w14:textId="77777777" w:rsidTr="00C4130E">
        <w:tc>
          <w:tcPr>
            <w:tcW w:w="2340" w:type="dxa"/>
            <w:tcBorders>
              <w:top w:val="single" w:sz="1" w:space="0" w:color="CCCCCC"/>
              <w:left w:val="single" w:sz="1" w:space="0" w:color="CCCCCC"/>
              <w:bottom w:val="single" w:sz="1" w:space="0" w:color="CCCCCC"/>
              <w:right w:val="single" w:sz="1" w:space="0" w:color="CCCCCC"/>
            </w:tcBorders>
          </w:tcPr>
          <w:p w14:paraId="48B5E892" w14:textId="77777777" w:rsidR="00CD2DCA" w:rsidRPr="00CD2DCA" w:rsidRDefault="00CD2DCA" w:rsidP="00CD2DCA">
            <w:pPr>
              <w:jc w:val="center"/>
              <w:rPr>
                <w:rFonts w:ascii="Arial" w:eastAsia="Arial" w:hAnsi="Arial" w:cs="Arial"/>
                <w:b/>
                <w:bCs/>
                <w:lang w:val="es-CL"/>
              </w:rPr>
            </w:pPr>
            <w:r w:rsidRPr="00CD2DCA">
              <w:rPr>
                <w:rFonts w:ascii="Arial" w:eastAsia="Arial" w:hAnsi="Arial" w:cs="Arial"/>
                <w:b/>
                <w:bCs/>
                <w:lang w:val="es-CL"/>
              </w:rPr>
              <w:t>SPA</w:t>
            </w:r>
          </w:p>
        </w:tc>
        <w:tc>
          <w:tcPr>
            <w:tcW w:w="6960" w:type="dxa"/>
            <w:tcBorders>
              <w:top w:val="single" w:sz="1" w:space="0" w:color="CCCCCC"/>
              <w:left w:val="single" w:sz="1" w:space="0" w:color="CCCCCC"/>
              <w:bottom w:val="single" w:sz="1" w:space="0" w:color="CCCCCC"/>
              <w:right w:val="single" w:sz="1" w:space="0" w:color="CCCCCC"/>
            </w:tcBorders>
          </w:tcPr>
          <w:p w14:paraId="05A7F76B" w14:textId="77777777" w:rsidR="00CD2DCA" w:rsidRPr="00CD2DCA" w:rsidRDefault="00CD2DCA" w:rsidP="00C4130E">
            <w:pPr>
              <w:rPr>
                <w:rFonts w:ascii="Arial" w:eastAsia="Arial" w:hAnsi="Arial" w:cs="Arial"/>
                <w:lang w:val="es-CL"/>
              </w:rPr>
            </w:pPr>
            <w:r w:rsidRPr="00CD2DCA">
              <w:rPr>
                <w:rFonts w:ascii="Arial" w:eastAsia="Arial" w:hAnsi="Arial" w:cs="Arial"/>
                <w:lang w:val="es-CL"/>
              </w:rPr>
              <w:t>Single Page Application - Aplicación de página única</w:t>
            </w:r>
          </w:p>
        </w:tc>
      </w:tr>
      <w:tr w:rsidR="00CD2DCA" w14:paraId="46267802" w14:textId="77777777" w:rsidTr="00C4130E">
        <w:tc>
          <w:tcPr>
            <w:tcW w:w="2340" w:type="dxa"/>
            <w:tcBorders>
              <w:top w:val="single" w:sz="1" w:space="0" w:color="CCCCCC"/>
              <w:left w:val="single" w:sz="1" w:space="0" w:color="CCCCCC"/>
              <w:bottom w:val="single" w:sz="1" w:space="0" w:color="CCCCCC"/>
              <w:right w:val="single" w:sz="1" w:space="0" w:color="CCCCCC"/>
            </w:tcBorders>
          </w:tcPr>
          <w:p w14:paraId="73A8A342" w14:textId="77777777" w:rsidR="00CD2DCA" w:rsidRPr="00CD2DCA" w:rsidRDefault="00CD2DCA" w:rsidP="00CD2DCA">
            <w:pPr>
              <w:jc w:val="center"/>
              <w:rPr>
                <w:rFonts w:ascii="Arial" w:eastAsia="Arial" w:hAnsi="Arial" w:cs="Arial"/>
                <w:b/>
                <w:bCs/>
                <w:lang w:val="es-CL"/>
              </w:rPr>
            </w:pPr>
            <w:r w:rsidRPr="00CD2DCA">
              <w:rPr>
                <w:rFonts w:ascii="Arial" w:eastAsia="Arial" w:hAnsi="Arial" w:cs="Arial"/>
                <w:b/>
                <w:bCs/>
                <w:lang w:val="es-CL"/>
              </w:rPr>
              <w:t>UI/UX</w:t>
            </w:r>
          </w:p>
        </w:tc>
        <w:tc>
          <w:tcPr>
            <w:tcW w:w="6960" w:type="dxa"/>
            <w:tcBorders>
              <w:top w:val="single" w:sz="1" w:space="0" w:color="CCCCCC"/>
              <w:left w:val="single" w:sz="1" w:space="0" w:color="CCCCCC"/>
              <w:bottom w:val="single" w:sz="1" w:space="0" w:color="CCCCCC"/>
              <w:right w:val="single" w:sz="1" w:space="0" w:color="CCCCCC"/>
            </w:tcBorders>
          </w:tcPr>
          <w:p w14:paraId="278C22F9" w14:textId="77777777" w:rsidR="00CD2DCA" w:rsidRPr="00CD2DCA" w:rsidRDefault="00CD2DCA" w:rsidP="00C4130E">
            <w:pPr>
              <w:rPr>
                <w:rFonts w:ascii="Arial" w:eastAsia="Arial" w:hAnsi="Arial" w:cs="Arial"/>
                <w:lang w:val="es-CL"/>
              </w:rPr>
            </w:pPr>
            <w:proofErr w:type="spellStart"/>
            <w:r w:rsidRPr="00CD2DCA">
              <w:rPr>
                <w:rFonts w:ascii="Arial" w:eastAsia="Arial" w:hAnsi="Arial" w:cs="Arial"/>
                <w:lang w:val="es-CL"/>
              </w:rPr>
              <w:t>User</w:t>
            </w:r>
            <w:proofErr w:type="spellEnd"/>
            <w:r w:rsidRPr="00CD2DCA">
              <w:rPr>
                <w:rFonts w:ascii="Arial" w:eastAsia="Arial" w:hAnsi="Arial" w:cs="Arial"/>
                <w:lang w:val="es-CL"/>
              </w:rPr>
              <w:t xml:space="preserve"> Interface / </w:t>
            </w:r>
            <w:proofErr w:type="spellStart"/>
            <w:r w:rsidRPr="00CD2DCA">
              <w:rPr>
                <w:rFonts w:ascii="Arial" w:eastAsia="Arial" w:hAnsi="Arial" w:cs="Arial"/>
                <w:lang w:val="es-CL"/>
              </w:rPr>
              <w:t>User</w:t>
            </w:r>
            <w:proofErr w:type="spellEnd"/>
            <w:r w:rsidRPr="00CD2DCA">
              <w:rPr>
                <w:rFonts w:ascii="Arial" w:eastAsia="Arial" w:hAnsi="Arial" w:cs="Arial"/>
                <w:lang w:val="es-CL"/>
              </w:rPr>
              <w:t xml:space="preserve"> </w:t>
            </w:r>
            <w:proofErr w:type="spellStart"/>
            <w:r w:rsidRPr="00CD2DCA">
              <w:rPr>
                <w:rFonts w:ascii="Arial" w:eastAsia="Arial" w:hAnsi="Arial" w:cs="Arial"/>
                <w:lang w:val="es-CL"/>
              </w:rPr>
              <w:t>Experience</w:t>
            </w:r>
            <w:proofErr w:type="spellEnd"/>
            <w:r w:rsidRPr="00CD2DCA">
              <w:rPr>
                <w:rFonts w:ascii="Arial" w:eastAsia="Arial" w:hAnsi="Arial" w:cs="Arial"/>
                <w:lang w:val="es-CL"/>
              </w:rPr>
              <w:t xml:space="preserve"> - Interfaz y experiencia de usuario</w:t>
            </w:r>
          </w:p>
        </w:tc>
      </w:tr>
    </w:tbl>
    <w:p w14:paraId="73B75846" w14:textId="77777777" w:rsidR="0075502E" w:rsidRPr="0075502E" w:rsidRDefault="0075502E" w:rsidP="0075502E">
      <w:pPr>
        <w:rPr>
          <w:highlight w:val="white"/>
        </w:rPr>
      </w:pPr>
    </w:p>
    <w:p w14:paraId="642E6427" w14:textId="77777777" w:rsidR="007356F5" w:rsidRDefault="00000000">
      <w:pPr>
        <w:pStyle w:val="Ttulo2"/>
        <w:jc w:val="both"/>
        <w:rPr>
          <w:rFonts w:ascii="Calibri" w:eastAsia="Calibri" w:hAnsi="Calibri" w:cs="Calibri"/>
          <w:color w:val="366091"/>
        </w:rPr>
      </w:pPr>
      <w:bookmarkStart w:id="9" w:name="_Toc215761926"/>
      <w:r>
        <w:rPr>
          <w:rFonts w:ascii="Calibri" w:eastAsia="Calibri" w:hAnsi="Calibri" w:cs="Calibri"/>
          <w:color w:val="366091"/>
        </w:rPr>
        <w:t>1.4. Referencias</w:t>
      </w:r>
      <w:bookmarkEnd w:id="9"/>
    </w:p>
    <w:p w14:paraId="3148F754" w14:textId="77777777" w:rsidR="00CD2DCA" w:rsidRPr="00CD2DCA" w:rsidRDefault="00CD2DCA" w:rsidP="00CD2DCA">
      <w:pPr>
        <w:rPr>
          <w:rFonts w:ascii="Arial" w:eastAsia="Arial" w:hAnsi="Arial" w:cs="Arial"/>
          <w:b/>
          <w:bCs/>
          <w:lang w:val="es-CL"/>
        </w:rPr>
      </w:pPr>
      <w:r w:rsidRPr="00CD2DCA">
        <w:rPr>
          <w:rFonts w:ascii="Arial" w:eastAsia="Arial" w:hAnsi="Arial" w:cs="Arial"/>
          <w:b/>
          <w:bCs/>
          <w:lang w:val="es-CL"/>
        </w:rPr>
        <w:t>A continuación se listan las referencias a otros documentos del proyecto:</w:t>
      </w:r>
    </w:p>
    <w:p w14:paraId="574510AE" w14:textId="77777777" w:rsidR="00CD2DCA" w:rsidRPr="00CD2DCA" w:rsidRDefault="00CD2DCA">
      <w:pPr>
        <w:pStyle w:val="Prrafodelista"/>
        <w:numPr>
          <w:ilvl w:val="0"/>
          <w:numId w:val="4"/>
        </w:numPr>
        <w:spacing w:after="0" w:line="240" w:lineRule="auto"/>
        <w:rPr>
          <w:rFonts w:ascii="Arial" w:eastAsia="Arial" w:hAnsi="Arial" w:cs="Arial"/>
          <w:lang w:val="es-CL"/>
        </w:rPr>
      </w:pPr>
      <w:r w:rsidRPr="00CD2DCA">
        <w:rPr>
          <w:rFonts w:ascii="Arial" w:eastAsia="Arial" w:hAnsi="Arial" w:cs="Arial"/>
          <w:lang w:val="es-CL"/>
        </w:rPr>
        <w:t>Especificación de Requisitos de Software (ERS) - InterviewAI v1.0</w:t>
      </w:r>
    </w:p>
    <w:p w14:paraId="0F9DC1C6" w14:textId="77777777" w:rsidR="00CD2DCA" w:rsidRPr="00CD2DCA" w:rsidRDefault="00CD2DCA">
      <w:pPr>
        <w:pStyle w:val="Prrafodelista"/>
        <w:numPr>
          <w:ilvl w:val="0"/>
          <w:numId w:val="4"/>
        </w:numPr>
        <w:spacing w:after="0" w:line="240" w:lineRule="auto"/>
        <w:rPr>
          <w:rFonts w:ascii="Arial" w:eastAsia="Arial" w:hAnsi="Arial" w:cs="Arial"/>
          <w:lang w:val="es-CL"/>
        </w:rPr>
      </w:pPr>
      <w:r w:rsidRPr="00CD2DCA">
        <w:rPr>
          <w:rFonts w:ascii="Arial" w:eastAsia="Arial" w:hAnsi="Arial" w:cs="Arial"/>
          <w:lang w:val="es-CL"/>
        </w:rPr>
        <w:t>Documento de Casos de Uso - InterviewAI</w:t>
      </w:r>
    </w:p>
    <w:p w14:paraId="321F8540" w14:textId="77777777" w:rsidR="00CD2DCA" w:rsidRPr="00CD2DCA" w:rsidRDefault="00CD2DCA">
      <w:pPr>
        <w:pStyle w:val="Prrafodelista"/>
        <w:numPr>
          <w:ilvl w:val="0"/>
          <w:numId w:val="4"/>
        </w:numPr>
        <w:spacing w:after="0" w:line="240" w:lineRule="auto"/>
        <w:rPr>
          <w:rFonts w:ascii="Arial" w:eastAsia="Arial" w:hAnsi="Arial" w:cs="Arial"/>
          <w:lang w:val="es-CL"/>
        </w:rPr>
      </w:pPr>
      <w:r w:rsidRPr="00CD2DCA">
        <w:rPr>
          <w:rFonts w:ascii="Arial" w:eastAsia="Arial" w:hAnsi="Arial" w:cs="Arial"/>
          <w:lang w:val="es-CL"/>
        </w:rPr>
        <w:t>Modelo de Análisis y Diseño</w:t>
      </w:r>
    </w:p>
    <w:p w14:paraId="7E47A430" w14:textId="77777777" w:rsidR="00CD2DCA" w:rsidRPr="00CD2DCA" w:rsidRDefault="00CD2DCA">
      <w:pPr>
        <w:pStyle w:val="Prrafodelista"/>
        <w:numPr>
          <w:ilvl w:val="0"/>
          <w:numId w:val="4"/>
        </w:numPr>
        <w:spacing w:after="0" w:line="240" w:lineRule="auto"/>
        <w:rPr>
          <w:rFonts w:ascii="Arial" w:eastAsia="Arial" w:hAnsi="Arial" w:cs="Arial"/>
          <w:lang w:val="es-CL"/>
        </w:rPr>
      </w:pPr>
      <w:r w:rsidRPr="00CD2DCA">
        <w:rPr>
          <w:rFonts w:ascii="Arial" w:eastAsia="Arial" w:hAnsi="Arial" w:cs="Arial"/>
          <w:lang w:val="es-CL"/>
        </w:rPr>
        <w:t>Catálogo de Actores y Escenarios de Calidad</w:t>
      </w:r>
    </w:p>
    <w:p w14:paraId="1D72D1A1" w14:textId="77777777" w:rsidR="00CD2DCA" w:rsidRPr="00CD2DCA" w:rsidRDefault="00CD2DCA">
      <w:pPr>
        <w:pStyle w:val="Prrafodelista"/>
        <w:numPr>
          <w:ilvl w:val="0"/>
          <w:numId w:val="4"/>
        </w:numPr>
        <w:spacing w:after="0" w:line="240" w:lineRule="auto"/>
        <w:rPr>
          <w:rFonts w:ascii="Arial" w:eastAsia="Arial" w:hAnsi="Arial" w:cs="Arial"/>
          <w:lang w:val="es-CL"/>
        </w:rPr>
      </w:pPr>
      <w:r w:rsidRPr="00CD2DCA">
        <w:rPr>
          <w:rFonts w:ascii="Arial" w:eastAsia="Arial" w:hAnsi="Arial" w:cs="Arial"/>
          <w:lang w:val="es-CL"/>
        </w:rPr>
        <w:t xml:space="preserve">Plan de Pruebas y </w:t>
      </w:r>
      <w:proofErr w:type="spellStart"/>
      <w:r w:rsidRPr="00CD2DCA">
        <w:rPr>
          <w:rFonts w:ascii="Arial" w:eastAsia="Arial" w:hAnsi="Arial" w:cs="Arial"/>
          <w:lang w:val="es-CL"/>
        </w:rPr>
        <w:t>Testing</w:t>
      </w:r>
      <w:proofErr w:type="spellEnd"/>
    </w:p>
    <w:p w14:paraId="2F3B5EE8" w14:textId="77777777" w:rsidR="0075502E" w:rsidRPr="0075502E" w:rsidRDefault="0075502E" w:rsidP="0075502E">
      <w:pPr>
        <w:rPr>
          <w:highlight w:val="yellow"/>
        </w:rPr>
      </w:pPr>
    </w:p>
    <w:p w14:paraId="0A7A448E" w14:textId="3C06FC82" w:rsidR="00483044" w:rsidRDefault="00000000" w:rsidP="00CD2DCA">
      <w:pPr>
        <w:pStyle w:val="Ttulo2"/>
        <w:spacing w:before="100" w:beforeAutospacing="1" w:after="120"/>
        <w:jc w:val="both"/>
        <w:rPr>
          <w:rFonts w:ascii="Calibri" w:eastAsia="Calibri" w:hAnsi="Calibri" w:cs="Calibri"/>
          <w:color w:val="366091"/>
        </w:rPr>
      </w:pPr>
      <w:bookmarkStart w:id="10" w:name="_Toc215761927"/>
      <w:r>
        <w:rPr>
          <w:rFonts w:ascii="Calibri" w:eastAsia="Calibri" w:hAnsi="Calibri" w:cs="Calibri"/>
          <w:color w:val="366091"/>
        </w:rPr>
        <w:lastRenderedPageBreak/>
        <w:t xml:space="preserve">1.5. </w:t>
      </w:r>
      <w:r w:rsidR="00CD2DCA" w:rsidRPr="00CD2DCA">
        <w:rPr>
          <w:rFonts w:ascii="Calibri" w:eastAsia="Calibri" w:hAnsi="Calibri" w:cs="Calibri"/>
          <w:color w:val="366091"/>
        </w:rPr>
        <w:t>Resumen Ejecutivo</w:t>
      </w:r>
      <w:bookmarkEnd w:id="10"/>
    </w:p>
    <w:p w14:paraId="7FDF359C" w14:textId="77777777" w:rsidR="00CD2DCA" w:rsidRPr="00CD2DCA" w:rsidRDefault="00CD2DCA" w:rsidP="00CD2DCA">
      <w:pPr>
        <w:rPr>
          <w:rFonts w:ascii="Arial" w:eastAsia="Arial" w:hAnsi="Arial" w:cs="Arial"/>
          <w:lang w:val="es-CL"/>
        </w:rPr>
      </w:pPr>
      <w:r w:rsidRPr="00CD2DCA">
        <w:rPr>
          <w:rFonts w:ascii="Arial" w:eastAsia="Arial" w:hAnsi="Arial" w:cs="Arial"/>
          <w:lang w:val="es-CL"/>
        </w:rPr>
        <w:t>InterviewAI es una plataforma web innovadora que utiliza inteligencia artificial para simular entrevistas laborales del sector tecnológico. El sistema permite a los usuarios practicar sus habilidades de entrevista mediante interacciones con un avatar conversacional impulsado por IA, recibiendo retroalimentación personalizada y análisis detallado de su desempeño.</w:t>
      </w:r>
    </w:p>
    <w:p w14:paraId="635B7372" w14:textId="441E1D64" w:rsidR="00483044" w:rsidRPr="00CD2DCA" w:rsidRDefault="00CD2DCA" w:rsidP="00CD2DCA">
      <w:pPr>
        <w:spacing w:before="120"/>
        <w:rPr>
          <w:rFonts w:ascii="Arial" w:eastAsia="Arial" w:hAnsi="Arial" w:cs="Arial"/>
          <w:lang w:val="es-CL"/>
        </w:rPr>
      </w:pPr>
      <w:r w:rsidRPr="00CD2DCA">
        <w:rPr>
          <w:rFonts w:ascii="Arial" w:eastAsia="Arial" w:hAnsi="Arial" w:cs="Arial"/>
          <w:lang w:val="es-CL"/>
        </w:rPr>
        <w:t xml:space="preserve">El proyecto se estructura sobre una arquitectura cliente-servidor moderna, utilizando </w:t>
      </w:r>
      <w:proofErr w:type="spellStart"/>
      <w:r w:rsidRPr="00CD2DCA">
        <w:rPr>
          <w:rFonts w:ascii="Arial" w:eastAsia="Arial" w:hAnsi="Arial" w:cs="Arial"/>
          <w:lang w:val="es-CL"/>
        </w:rPr>
        <w:t>React</w:t>
      </w:r>
      <w:proofErr w:type="spellEnd"/>
      <w:r w:rsidRPr="00CD2DCA">
        <w:rPr>
          <w:rFonts w:ascii="Arial" w:eastAsia="Arial" w:hAnsi="Arial" w:cs="Arial"/>
          <w:lang w:val="es-CL"/>
        </w:rPr>
        <w:t xml:space="preserve"> para el frontend, Node.js/Express para el backend, y PostgreSQL como base de datos. La integración con servicios de IA externos (OpenAI GPT-4, Google Speech-to-Text, D-ID Avatar) proporciona capacidades avanzadas de procesamiento de lenguaje natural, reconocimiento de voz y generación de avatar conversacional.</w:t>
      </w:r>
    </w:p>
    <w:p w14:paraId="6E384A5C" w14:textId="318CC153" w:rsidR="00483044" w:rsidRDefault="00000000" w:rsidP="003226D1">
      <w:pPr>
        <w:pStyle w:val="Ttulo1"/>
        <w:spacing w:after="120"/>
        <w:jc w:val="both"/>
        <w:rPr>
          <w:rFonts w:ascii="Calibri" w:eastAsia="Calibri" w:hAnsi="Calibri" w:cs="Calibri"/>
        </w:rPr>
      </w:pPr>
      <w:bookmarkStart w:id="11" w:name="_Toc215761928"/>
      <w:r>
        <w:rPr>
          <w:rFonts w:ascii="Calibri" w:eastAsia="Calibri" w:hAnsi="Calibri" w:cs="Calibri"/>
        </w:rPr>
        <w:t xml:space="preserve">2. </w:t>
      </w:r>
      <w:bookmarkStart w:id="12" w:name="_heading=h.17dp8vu" w:colFirst="0" w:colLast="0"/>
      <w:bookmarkEnd w:id="12"/>
      <w:r w:rsidR="00CD2DCA" w:rsidRPr="00CD2DCA">
        <w:rPr>
          <w:rFonts w:ascii="Calibri" w:eastAsia="Calibri" w:hAnsi="Calibri" w:cs="Calibri"/>
        </w:rPr>
        <w:t>Representación</w:t>
      </w:r>
      <w:bookmarkEnd w:id="11"/>
    </w:p>
    <w:p w14:paraId="3764A37B" w14:textId="77777777" w:rsidR="003226D1" w:rsidRPr="003226D1" w:rsidRDefault="003226D1" w:rsidP="003226D1">
      <w:pPr>
        <w:rPr>
          <w:rFonts w:ascii="Arial" w:eastAsia="Arial" w:hAnsi="Arial" w:cs="Arial"/>
          <w:lang w:val="es-CL"/>
        </w:rPr>
      </w:pPr>
      <w:r w:rsidRPr="003226D1">
        <w:rPr>
          <w:rFonts w:ascii="Arial" w:eastAsia="Arial" w:hAnsi="Arial" w:cs="Arial"/>
          <w:lang w:val="es-CL"/>
        </w:rPr>
        <w:t xml:space="preserve">La arquitectura del sistema InterviewAI está representada siguiendo el enfoque del </w:t>
      </w:r>
      <w:proofErr w:type="spellStart"/>
      <w:r w:rsidRPr="003226D1">
        <w:rPr>
          <w:rFonts w:ascii="Arial" w:eastAsia="Arial" w:hAnsi="Arial" w:cs="Arial"/>
          <w:lang w:val="es-CL"/>
        </w:rPr>
        <w:t>framework</w:t>
      </w:r>
      <w:proofErr w:type="spellEnd"/>
      <w:r w:rsidRPr="003226D1">
        <w:rPr>
          <w:rFonts w:ascii="Arial" w:eastAsia="Arial" w:hAnsi="Arial" w:cs="Arial"/>
          <w:lang w:val="es-CL"/>
        </w:rPr>
        <w:t xml:space="preserve"> 4+1 y las recomendaciones del proceso unificado. Las vistas incluidas en este documento son:</w:t>
      </w:r>
    </w:p>
    <w:p w14:paraId="2AE08598" w14:textId="77777777" w:rsidR="003226D1" w:rsidRPr="003226D1" w:rsidRDefault="003226D1" w:rsidP="003226D1">
      <w:pPr>
        <w:rPr>
          <w:rFonts w:ascii="Arial" w:eastAsia="Arial" w:hAnsi="Arial" w:cs="Arial"/>
          <w:lang w:val="es-CL"/>
        </w:rPr>
      </w:pPr>
      <w:r w:rsidRPr="003226D1">
        <w:rPr>
          <w:rFonts w:ascii="Arial" w:eastAsia="Arial" w:hAnsi="Arial" w:cs="Arial"/>
          <w:b/>
          <w:bCs/>
          <w:lang w:val="es-CL"/>
        </w:rPr>
        <w:t>Vista de Casos de Uso y Escenarios de Calidad</w:t>
      </w:r>
      <w:r w:rsidRPr="003226D1">
        <w:rPr>
          <w:rFonts w:ascii="Arial" w:eastAsia="Arial" w:hAnsi="Arial" w:cs="Arial"/>
          <w:lang w:val="es-CL"/>
        </w:rPr>
        <w:t>: Describe los casos de uso más significativos, presenta los actores y una descripción de sus casos de uso asociados. También describe los escenarios de calidad más relevantes para la arquitectura.</w:t>
      </w:r>
    </w:p>
    <w:p w14:paraId="0271DEE1" w14:textId="77777777" w:rsidR="003226D1" w:rsidRPr="003226D1" w:rsidRDefault="003226D1" w:rsidP="003226D1">
      <w:pPr>
        <w:rPr>
          <w:rFonts w:ascii="Arial" w:eastAsia="Arial" w:hAnsi="Arial" w:cs="Arial"/>
          <w:lang w:val="es-CL"/>
        </w:rPr>
      </w:pPr>
      <w:r w:rsidRPr="003226D1">
        <w:rPr>
          <w:rFonts w:ascii="Arial" w:eastAsia="Arial" w:hAnsi="Arial" w:cs="Arial"/>
          <w:b/>
          <w:bCs/>
          <w:lang w:val="es-CL"/>
        </w:rPr>
        <w:t>Vista de Metas y Restricciones</w:t>
      </w:r>
      <w:r w:rsidRPr="003226D1">
        <w:rPr>
          <w:rFonts w:ascii="Arial" w:eastAsia="Arial" w:hAnsi="Arial" w:cs="Arial"/>
          <w:lang w:val="es-CL"/>
        </w:rPr>
        <w:t>: Describe restricciones tecnológicas, normativas, estándares, etc., los cuales influyen sobre las decisiones arquitectónicas del producto y del proceso de desarrollo.</w:t>
      </w:r>
    </w:p>
    <w:p w14:paraId="65801C3A" w14:textId="77777777" w:rsidR="003226D1" w:rsidRPr="003226D1" w:rsidRDefault="003226D1" w:rsidP="003226D1">
      <w:pPr>
        <w:rPr>
          <w:rFonts w:ascii="Arial" w:eastAsia="Arial" w:hAnsi="Arial" w:cs="Arial"/>
          <w:lang w:val="es-CL"/>
        </w:rPr>
      </w:pPr>
      <w:r w:rsidRPr="003226D1">
        <w:rPr>
          <w:rFonts w:ascii="Arial" w:eastAsia="Arial" w:hAnsi="Arial" w:cs="Arial"/>
          <w:b/>
          <w:bCs/>
          <w:lang w:val="es-CL"/>
        </w:rPr>
        <w:t>Vista Lógica</w:t>
      </w:r>
      <w:r w:rsidRPr="003226D1">
        <w:rPr>
          <w:rFonts w:ascii="Arial" w:eastAsia="Arial" w:hAnsi="Arial" w:cs="Arial"/>
          <w:lang w:val="es-CL"/>
        </w:rPr>
        <w:t>: Describe la arquitectura del sistema presentando varios niveles de refinamiento. Indica los módulos lógicos principales, sus responsabilidades y dependencias.</w:t>
      </w:r>
    </w:p>
    <w:p w14:paraId="7EC7C9A4" w14:textId="77777777" w:rsidR="003226D1" w:rsidRPr="003226D1" w:rsidRDefault="003226D1" w:rsidP="003226D1">
      <w:pPr>
        <w:rPr>
          <w:rFonts w:ascii="Arial" w:eastAsia="Arial" w:hAnsi="Arial" w:cs="Arial"/>
          <w:lang w:val="es-CL"/>
        </w:rPr>
      </w:pPr>
      <w:r w:rsidRPr="003226D1">
        <w:rPr>
          <w:rFonts w:ascii="Arial" w:eastAsia="Arial" w:hAnsi="Arial" w:cs="Arial"/>
          <w:b/>
          <w:bCs/>
          <w:lang w:val="es-CL"/>
        </w:rPr>
        <w:t>Vista de Procesos</w:t>
      </w:r>
      <w:r w:rsidRPr="003226D1">
        <w:rPr>
          <w:rFonts w:ascii="Arial" w:eastAsia="Arial" w:hAnsi="Arial" w:cs="Arial"/>
          <w:lang w:val="es-CL"/>
        </w:rPr>
        <w:t>: Describe los procesos involucrados para darle sentido a la ejecución del sistema, así como sus relaciones de comunicación y sincronización.</w:t>
      </w:r>
    </w:p>
    <w:p w14:paraId="067EC65C" w14:textId="01F6FD2D" w:rsidR="00483044" w:rsidRPr="003226D1" w:rsidRDefault="003226D1" w:rsidP="003226D1">
      <w:pPr>
        <w:rPr>
          <w:rFonts w:ascii="Arial" w:eastAsia="Arial" w:hAnsi="Arial" w:cs="Arial"/>
          <w:lang w:val="es-CL"/>
        </w:rPr>
      </w:pPr>
      <w:r w:rsidRPr="003226D1">
        <w:rPr>
          <w:rFonts w:ascii="Arial" w:eastAsia="Arial" w:hAnsi="Arial" w:cs="Arial"/>
          <w:b/>
          <w:bCs/>
          <w:lang w:val="es-CL"/>
        </w:rPr>
        <w:t>Vista de Implementación</w:t>
      </w:r>
      <w:r w:rsidRPr="003226D1">
        <w:rPr>
          <w:rFonts w:ascii="Arial" w:eastAsia="Arial" w:hAnsi="Arial" w:cs="Arial"/>
          <w:lang w:val="es-CL"/>
        </w:rPr>
        <w:t xml:space="preserve">: Describe los componentes de </w:t>
      </w:r>
      <w:proofErr w:type="spellStart"/>
      <w:r w:rsidRPr="003226D1">
        <w:rPr>
          <w:rFonts w:ascii="Arial" w:eastAsia="Arial" w:hAnsi="Arial" w:cs="Arial"/>
          <w:lang w:val="es-CL"/>
        </w:rPr>
        <w:t>deployment</w:t>
      </w:r>
      <w:proofErr w:type="spellEnd"/>
      <w:r w:rsidRPr="003226D1">
        <w:rPr>
          <w:rFonts w:ascii="Arial" w:eastAsia="Arial" w:hAnsi="Arial" w:cs="Arial"/>
          <w:lang w:val="es-CL"/>
        </w:rPr>
        <w:t xml:space="preserve"> construidos y sus dependencias.</w:t>
      </w:r>
    </w:p>
    <w:p w14:paraId="7D39257C" w14:textId="77777777" w:rsidR="003226D1" w:rsidRDefault="003226D1">
      <w:pPr>
        <w:rPr>
          <w:b/>
          <w:bCs/>
          <w:color w:val="365F91" w:themeColor="accent1" w:themeShade="BF"/>
          <w:sz w:val="28"/>
          <w:szCs w:val="28"/>
        </w:rPr>
      </w:pPr>
      <w:r>
        <w:br w:type="page"/>
      </w:r>
    </w:p>
    <w:p w14:paraId="1DF85B45" w14:textId="3F6E978B" w:rsidR="007356F5" w:rsidRDefault="00000000">
      <w:pPr>
        <w:pStyle w:val="Ttulo1"/>
        <w:jc w:val="both"/>
        <w:rPr>
          <w:rFonts w:ascii="Calibri" w:eastAsia="Calibri" w:hAnsi="Calibri" w:cs="Calibri"/>
        </w:rPr>
      </w:pPr>
      <w:bookmarkStart w:id="13" w:name="_Toc215761929"/>
      <w:r>
        <w:rPr>
          <w:rFonts w:ascii="Calibri" w:eastAsia="Calibri" w:hAnsi="Calibri" w:cs="Calibri"/>
        </w:rPr>
        <w:lastRenderedPageBreak/>
        <w:t xml:space="preserve">3. </w:t>
      </w:r>
      <w:r w:rsidR="00111FB6" w:rsidRPr="00111FB6">
        <w:rPr>
          <w:rFonts w:ascii="Calibri" w:eastAsia="Calibri" w:hAnsi="Calibri" w:cs="Calibri"/>
        </w:rPr>
        <w:t>Metas y Restricciones de la Arquitectura</w:t>
      </w:r>
      <w:bookmarkEnd w:id="13"/>
    </w:p>
    <w:p w14:paraId="38AF6F5F" w14:textId="0C7F893D" w:rsidR="003F7BF2" w:rsidRPr="00111FB6" w:rsidRDefault="003F7BF2" w:rsidP="00111FB6">
      <w:pPr>
        <w:pStyle w:val="Ttulo2"/>
        <w:jc w:val="both"/>
        <w:rPr>
          <w:rFonts w:ascii="Calibri" w:eastAsia="Calibri" w:hAnsi="Calibri" w:cs="Calibri"/>
          <w:color w:val="366091"/>
        </w:rPr>
      </w:pPr>
      <w:bookmarkStart w:id="14" w:name="_Toc215761930"/>
      <w:r w:rsidRPr="003F7BF2">
        <w:rPr>
          <w:rFonts w:ascii="Calibri" w:eastAsia="Calibri" w:hAnsi="Calibri" w:cs="Calibri"/>
          <w:color w:val="366091"/>
        </w:rPr>
        <w:t xml:space="preserve">3.1 </w:t>
      </w:r>
      <w:r w:rsidR="00111FB6" w:rsidRPr="00111FB6">
        <w:rPr>
          <w:rFonts w:ascii="Calibri" w:eastAsia="Calibri" w:hAnsi="Calibri" w:cs="Calibri"/>
          <w:color w:val="366091"/>
        </w:rPr>
        <w:t>Metas y Restricciones de la Arquitectura</w:t>
      </w:r>
      <w:bookmarkEnd w:id="14"/>
    </w:p>
    <w:p w14:paraId="7494F54F" w14:textId="1D7EB5CC"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De acuerdo con las reuniones y al análisis de los requerimientos, se listan los principales conductores iniciales de la arquitectura:</w:t>
      </w:r>
    </w:p>
    <w:p w14:paraId="1193C240"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b/>
          <w:bCs/>
          <w:color w:val="171923"/>
          <w:highlight w:val="white"/>
          <w:lang w:val="es-CL"/>
        </w:rPr>
        <w:t>Desempeño</w:t>
      </w:r>
      <w:r w:rsidRPr="00111FB6">
        <w:rPr>
          <w:rFonts w:ascii="Arial" w:eastAsia="Arial" w:hAnsi="Arial" w:cs="Arial"/>
          <w:color w:val="171923"/>
          <w:highlight w:val="white"/>
          <w:lang w:val="es-CL"/>
        </w:rPr>
        <w:t>:</w:t>
      </w:r>
    </w:p>
    <w:p w14:paraId="6C8FD01D"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Proveer un sistema de información capaz de soportar los requerimientos funcionales declarados, con tiempos de respuesta óptimos. La generación de preguntas por IA debe completarse en menos de 3 segundos, y la sincronización del avatar debe ser fluida (menos de 500ms de latencia).</w:t>
      </w:r>
    </w:p>
    <w:p w14:paraId="642FD195"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b/>
          <w:bCs/>
          <w:color w:val="171923"/>
          <w:highlight w:val="white"/>
          <w:lang w:val="es-CL"/>
        </w:rPr>
        <w:t>Escalabilidad</w:t>
      </w:r>
      <w:r w:rsidRPr="00111FB6">
        <w:rPr>
          <w:rFonts w:ascii="Arial" w:eastAsia="Arial" w:hAnsi="Arial" w:cs="Arial"/>
          <w:color w:val="171923"/>
          <w:highlight w:val="white"/>
          <w:lang w:val="es-CL"/>
        </w:rPr>
        <w:t>:</w:t>
      </w:r>
    </w:p>
    <w:p w14:paraId="19883472" w14:textId="1BB7895D"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La arquitectura debe soportar el crecimiento incremental de usuarios. Inicialmente diseñado para 100 usuarios concurrentes, debe poder escalar a 1000+ usuarios mediante optimización de recursos Cloud y balanceo de carga.</w:t>
      </w:r>
    </w:p>
    <w:p w14:paraId="1950C1CC"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b/>
          <w:bCs/>
          <w:color w:val="171923"/>
          <w:highlight w:val="white"/>
          <w:lang w:val="es-CL"/>
        </w:rPr>
        <w:t>Seguridad</w:t>
      </w:r>
      <w:r w:rsidRPr="00111FB6">
        <w:rPr>
          <w:rFonts w:ascii="Arial" w:eastAsia="Arial" w:hAnsi="Arial" w:cs="Arial"/>
          <w:color w:val="171923"/>
          <w:highlight w:val="white"/>
          <w:lang w:val="es-CL"/>
        </w:rPr>
        <w:t>:</w:t>
      </w:r>
    </w:p>
    <w:p w14:paraId="4A27746B"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 xml:space="preserve">Tener la capacidad de administrar los datos de los usuarios con alta seguridad. Las contraseñas deben ser encriptadas usando </w:t>
      </w:r>
      <w:proofErr w:type="spellStart"/>
      <w:r w:rsidRPr="00111FB6">
        <w:rPr>
          <w:rFonts w:ascii="Arial" w:eastAsia="Arial" w:hAnsi="Arial" w:cs="Arial"/>
          <w:color w:val="171923"/>
          <w:highlight w:val="white"/>
          <w:lang w:val="es-CL"/>
        </w:rPr>
        <w:t>bcrypt</w:t>
      </w:r>
      <w:proofErr w:type="spellEnd"/>
      <w:r w:rsidRPr="00111FB6">
        <w:rPr>
          <w:rFonts w:ascii="Arial" w:eastAsia="Arial" w:hAnsi="Arial" w:cs="Arial"/>
          <w:color w:val="171923"/>
          <w:highlight w:val="white"/>
          <w:lang w:val="es-CL"/>
        </w:rPr>
        <w:t xml:space="preserve"> con factor de costo 12. Implementar autenticación JWT con tokens de corta duración (15 minutos) y </w:t>
      </w:r>
      <w:proofErr w:type="spellStart"/>
      <w:r w:rsidRPr="00111FB6">
        <w:rPr>
          <w:rFonts w:ascii="Arial" w:eastAsia="Arial" w:hAnsi="Arial" w:cs="Arial"/>
          <w:color w:val="171923"/>
          <w:highlight w:val="white"/>
          <w:lang w:val="es-CL"/>
        </w:rPr>
        <w:t>refresh</w:t>
      </w:r>
      <w:proofErr w:type="spellEnd"/>
      <w:r w:rsidRPr="00111FB6">
        <w:rPr>
          <w:rFonts w:ascii="Arial" w:eastAsia="Arial" w:hAnsi="Arial" w:cs="Arial"/>
          <w:color w:val="171923"/>
          <w:highlight w:val="white"/>
          <w:lang w:val="es-CL"/>
        </w:rPr>
        <w:t xml:space="preserve"> tokens. Todo tráfico debe ser HTTPS con certificado SSL/TLS válido.</w:t>
      </w:r>
    </w:p>
    <w:p w14:paraId="66AA0762"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b/>
          <w:bCs/>
          <w:color w:val="171923"/>
          <w:highlight w:val="white"/>
          <w:lang w:val="es-CL"/>
        </w:rPr>
        <w:t>Usabilidad</w:t>
      </w:r>
      <w:r w:rsidRPr="00111FB6">
        <w:rPr>
          <w:rFonts w:ascii="Arial" w:eastAsia="Arial" w:hAnsi="Arial" w:cs="Arial"/>
          <w:color w:val="171923"/>
          <w:highlight w:val="white"/>
          <w:lang w:val="es-CL"/>
        </w:rPr>
        <w:t>:</w:t>
      </w:r>
    </w:p>
    <w:p w14:paraId="23EA24A1"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Interfaz intuitiva y accesible que permita a usuarios de diferentes niveles técnicos utilizar la plataforma sin dificultad. Cumplimiento con estándares WCAG 2.1 nivel AA para accesibilidad web.</w:t>
      </w:r>
    </w:p>
    <w:p w14:paraId="688BE8C9"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b/>
          <w:bCs/>
          <w:color w:val="171923"/>
          <w:highlight w:val="white"/>
          <w:lang w:val="es-CL"/>
        </w:rPr>
        <w:t>Mantenibilidad</w:t>
      </w:r>
      <w:r w:rsidRPr="00111FB6">
        <w:rPr>
          <w:rFonts w:ascii="Arial" w:eastAsia="Arial" w:hAnsi="Arial" w:cs="Arial"/>
          <w:color w:val="171923"/>
          <w:highlight w:val="white"/>
          <w:lang w:val="es-CL"/>
        </w:rPr>
        <w:t>:</w:t>
      </w:r>
    </w:p>
    <w:p w14:paraId="5A6E5EFA"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 xml:space="preserve">Código modular y bien documentado que facilite futuras ampliaciones y correcciones. Uso de patrones de diseño reconocidos (MVC, </w:t>
      </w:r>
      <w:proofErr w:type="spellStart"/>
      <w:r w:rsidRPr="00111FB6">
        <w:rPr>
          <w:rFonts w:ascii="Arial" w:eastAsia="Arial" w:hAnsi="Arial" w:cs="Arial"/>
          <w:color w:val="171923"/>
          <w:highlight w:val="white"/>
          <w:lang w:val="es-CL"/>
        </w:rPr>
        <w:t>Repository</w:t>
      </w:r>
      <w:proofErr w:type="spellEnd"/>
      <w:r w:rsidRPr="00111FB6">
        <w:rPr>
          <w:rFonts w:ascii="Arial" w:eastAsia="Arial" w:hAnsi="Arial" w:cs="Arial"/>
          <w:color w:val="171923"/>
          <w:highlight w:val="white"/>
          <w:lang w:val="es-CL"/>
        </w:rPr>
        <w:t xml:space="preserve"> </w:t>
      </w:r>
      <w:proofErr w:type="spellStart"/>
      <w:r w:rsidRPr="00111FB6">
        <w:rPr>
          <w:rFonts w:ascii="Arial" w:eastAsia="Arial" w:hAnsi="Arial" w:cs="Arial"/>
          <w:color w:val="171923"/>
          <w:highlight w:val="white"/>
          <w:lang w:val="es-CL"/>
        </w:rPr>
        <w:t>Pattern</w:t>
      </w:r>
      <w:proofErr w:type="spellEnd"/>
      <w:r w:rsidRPr="00111FB6">
        <w:rPr>
          <w:rFonts w:ascii="Arial" w:eastAsia="Arial" w:hAnsi="Arial" w:cs="Arial"/>
          <w:color w:val="171923"/>
          <w:highlight w:val="white"/>
          <w:lang w:val="es-CL"/>
        </w:rPr>
        <w:t>) y separación clara de responsabilidades entre capas.</w:t>
      </w:r>
    </w:p>
    <w:p w14:paraId="573E959B"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b/>
          <w:bCs/>
          <w:color w:val="171923"/>
          <w:highlight w:val="white"/>
          <w:lang w:val="es-CL"/>
        </w:rPr>
        <w:t>Interoperabilidad</w:t>
      </w:r>
      <w:r w:rsidRPr="00111FB6">
        <w:rPr>
          <w:rFonts w:ascii="Arial" w:eastAsia="Arial" w:hAnsi="Arial" w:cs="Arial"/>
          <w:color w:val="171923"/>
          <w:highlight w:val="white"/>
          <w:lang w:val="es-CL"/>
        </w:rPr>
        <w:t>:</w:t>
      </w:r>
    </w:p>
    <w:p w14:paraId="1F5D31EC" w14:textId="16FE2DA8" w:rsidR="001F1247"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Integración efectiva con APIs externas (OpenAI, Google Cloud, D-ID) mediante interfaces REST estandarizadas. Uso de formatos de intercambio comunes (JSON) y manejo robusto de errores de servicios externos.</w:t>
      </w:r>
    </w:p>
    <w:p w14:paraId="62BF9DCD" w14:textId="77777777" w:rsidR="00111FB6" w:rsidRDefault="00111FB6">
      <w:pPr>
        <w:rPr>
          <w:b/>
          <w:bCs/>
          <w:color w:val="366091"/>
          <w:sz w:val="26"/>
          <w:szCs w:val="26"/>
        </w:rPr>
      </w:pPr>
      <w:r>
        <w:rPr>
          <w:color w:val="366091"/>
        </w:rPr>
        <w:br w:type="page"/>
      </w:r>
    </w:p>
    <w:p w14:paraId="402D4BBF" w14:textId="30E12FEF" w:rsidR="00111FB6" w:rsidRDefault="00111FB6" w:rsidP="00111FB6">
      <w:pPr>
        <w:pStyle w:val="Ttulo2"/>
        <w:spacing w:after="120"/>
        <w:jc w:val="both"/>
        <w:rPr>
          <w:rFonts w:ascii="Calibri" w:eastAsia="Calibri" w:hAnsi="Calibri" w:cs="Calibri"/>
          <w:color w:val="366091"/>
        </w:rPr>
      </w:pPr>
      <w:bookmarkStart w:id="15" w:name="_Toc215761931"/>
      <w:r w:rsidRPr="003F7BF2">
        <w:rPr>
          <w:rFonts w:ascii="Calibri" w:eastAsia="Calibri" w:hAnsi="Calibri" w:cs="Calibri"/>
          <w:color w:val="366091"/>
        </w:rPr>
        <w:lastRenderedPageBreak/>
        <w:t>3.</w:t>
      </w:r>
      <w:r>
        <w:rPr>
          <w:rFonts w:ascii="Calibri" w:eastAsia="Calibri" w:hAnsi="Calibri" w:cs="Calibri"/>
          <w:color w:val="366091"/>
        </w:rPr>
        <w:t>2</w:t>
      </w:r>
      <w:r w:rsidRPr="003F7BF2">
        <w:rPr>
          <w:rFonts w:ascii="Calibri" w:eastAsia="Calibri" w:hAnsi="Calibri" w:cs="Calibri"/>
          <w:color w:val="366091"/>
        </w:rPr>
        <w:t xml:space="preserve"> </w:t>
      </w:r>
      <w:r w:rsidRPr="00111FB6">
        <w:rPr>
          <w:rFonts w:ascii="Calibri" w:eastAsia="Calibri" w:hAnsi="Calibri" w:cs="Calibri"/>
          <w:color w:val="366091"/>
        </w:rPr>
        <w:t>Restricciones de la Arquitectura</w:t>
      </w:r>
      <w:bookmarkEnd w:id="15"/>
    </w:p>
    <w:p w14:paraId="46E03522"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Existen restricciones que han sido levantadas con los stakeholders:</w:t>
      </w:r>
    </w:p>
    <w:p w14:paraId="2263300C"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b/>
          <w:bCs/>
          <w:color w:val="171923"/>
          <w:highlight w:val="white"/>
          <w:lang w:val="es-CL"/>
        </w:rPr>
        <w:t>Tiempo de construcción</w:t>
      </w:r>
      <w:r w:rsidRPr="00111FB6">
        <w:rPr>
          <w:rFonts w:ascii="Arial" w:eastAsia="Arial" w:hAnsi="Arial" w:cs="Arial"/>
          <w:color w:val="171923"/>
          <w:highlight w:val="white"/>
          <w:lang w:val="es-CL"/>
        </w:rPr>
        <w:t>:</w:t>
      </w:r>
    </w:p>
    <w:p w14:paraId="5236F5E7"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 xml:space="preserve">Se cuenta con un plazo de 18 semanas para completar el desarrollo del proyecto, desde el análisis inicial hasta el </w:t>
      </w:r>
      <w:proofErr w:type="spellStart"/>
      <w:r w:rsidRPr="00111FB6">
        <w:rPr>
          <w:rFonts w:ascii="Arial" w:eastAsia="Arial" w:hAnsi="Arial" w:cs="Arial"/>
          <w:color w:val="171923"/>
          <w:highlight w:val="white"/>
          <w:lang w:val="es-CL"/>
        </w:rPr>
        <w:t>deployment</w:t>
      </w:r>
      <w:proofErr w:type="spellEnd"/>
      <w:r w:rsidRPr="00111FB6">
        <w:rPr>
          <w:rFonts w:ascii="Arial" w:eastAsia="Arial" w:hAnsi="Arial" w:cs="Arial"/>
          <w:color w:val="171923"/>
          <w:highlight w:val="white"/>
          <w:lang w:val="es-CL"/>
        </w:rPr>
        <w:t xml:space="preserve"> en producción.</w:t>
      </w:r>
    </w:p>
    <w:p w14:paraId="21848BF1"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b/>
          <w:bCs/>
          <w:color w:val="171923"/>
          <w:highlight w:val="white"/>
          <w:lang w:val="es-CL"/>
        </w:rPr>
        <w:t>Presupuesto</w:t>
      </w:r>
      <w:r w:rsidRPr="00111FB6">
        <w:rPr>
          <w:rFonts w:ascii="Arial" w:eastAsia="Arial" w:hAnsi="Arial" w:cs="Arial"/>
          <w:color w:val="171923"/>
          <w:highlight w:val="white"/>
          <w:lang w:val="es-CL"/>
        </w:rPr>
        <w:t>:</w:t>
      </w:r>
    </w:p>
    <w:p w14:paraId="74F95B0A"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 xml:space="preserve">Proyecto académico con presupuesto limitado. Se utilizarán servicios con </w:t>
      </w:r>
      <w:proofErr w:type="spellStart"/>
      <w:r w:rsidRPr="00111FB6">
        <w:rPr>
          <w:rFonts w:ascii="Arial" w:eastAsia="Arial" w:hAnsi="Arial" w:cs="Arial"/>
          <w:color w:val="171923"/>
          <w:highlight w:val="white"/>
          <w:lang w:val="es-CL"/>
        </w:rPr>
        <w:t>tier</w:t>
      </w:r>
      <w:proofErr w:type="spellEnd"/>
      <w:r w:rsidRPr="00111FB6">
        <w:rPr>
          <w:rFonts w:ascii="Arial" w:eastAsia="Arial" w:hAnsi="Arial" w:cs="Arial"/>
          <w:color w:val="171923"/>
          <w:highlight w:val="white"/>
          <w:lang w:val="es-CL"/>
        </w:rPr>
        <w:t xml:space="preserve"> gratuito o de bajo costo (</w:t>
      </w:r>
      <w:proofErr w:type="spellStart"/>
      <w:r w:rsidRPr="00111FB6">
        <w:rPr>
          <w:rFonts w:ascii="Arial" w:eastAsia="Arial" w:hAnsi="Arial" w:cs="Arial"/>
          <w:color w:val="171923"/>
          <w:highlight w:val="white"/>
          <w:lang w:val="es-CL"/>
        </w:rPr>
        <w:t>Vercel</w:t>
      </w:r>
      <w:proofErr w:type="spellEnd"/>
      <w:r w:rsidRPr="00111FB6">
        <w:rPr>
          <w:rFonts w:ascii="Arial" w:eastAsia="Arial" w:hAnsi="Arial" w:cs="Arial"/>
          <w:color w:val="171923"/>
          <w:highlight w:val="white"/>
          <w:lang w:val="es-CL"/>
        </w:rPr>
        <w:t xml:space="preserve">, </w:t>
      </w:r>
      <w:proofErr w:type="spellStart"/>
      <w:r w:rsidRPr="00111FB6">
        <w:rPr>
          <w:rFonts w:ascii="Arial" w:eastAsia="Arial" w:hAnsi="Arial" w:cs="Arial"/>
          <w:color w:val="171923"/>
          <w:highlight w:val="white"/>
          <w:lang w:val="es-CL"/>
        </w:rPr>
        <w:t>Railway</w:t>
      </w:r>
      <w:proofErr w:type="spellEnd"/>
      <w:r w:rsidRPr="00111FB6">
        <w:rPr>
          <w:rFonts w:ascii="Arial" w:eastAsia="Arial" w:hAnsi="Arial" w:cs="Arial"/>
          <w:color w:val="171923"/>
          <w:highlight w:val="white"/>
          <w:lang w:val="es-CL"/>
        </w:rPr>
        <w:t xml:space="preserve">, servicios </w:t>
      </w:r>
      <w:proofErr w:type="spellStart"/>
      <w:r w:rsidRPr="00111FB6">
        <w:rPr>
          <w:rFonts w:ascii="Arial" w:eastAsia="Arial" w:hAnsi="Arial" w:cs="Arial"/>
          <w:color w:val="171923"/>
          <w:highlight w:val="white"/>
          <w:lang w:val="es-CL"/>
        </w:rPr>
        <w:t>cloud</w:t>
      </w:r>
      <w:proofErr w:type="spellEnd"/>
      <w:r w:rsidRPr="00111FB6">
        <w:rPr>
          <w:rFonts w:ascii="Arial" w:eastAsia="Arial" w:hAnsi="Arial" w:cs="Arial"/>
          <w:color w:val="171923"/>
          <w:highlight w:val="white"/>
          <w:lang w:val="es-CL"/>
        </w:rPr>
        <w:t xml:space="preserve"> con créditos educativos).</w:t>
      </w:r>
    </w:p>
    <w:p w14:paraId="1D267B35"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b/>
          <w:bCs/>
          <w:color w:val="171923"/>
          <w:highlight w:val="white"/>
          <w:lang w:val="es-CL"/>
        </w:rPr>
        <w:t>Tecnologías</w:t>
      </w:r>
      <w:r w:rsidRPr="00111FB6">
        <w:rPr>
          <w:rFonts w:ascii="Arial" w:eastAsia="Arial" w:hAnsi="Arial" w:cs="Arial"/>
          <w:color w:val="171923"/>
          <w:highlight w:val="white"/>
          <w:lang w:val="es-CL"/>
        </w:rPr>
        <w:t>:</w:t>
      </w:r>
    </w:p>
    <w:p w14:paraId="68515B5F"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 xml:space="preserve">El </w:t>
      </w:r>
      <w:proofErr w:type="spellStart"/>
      <w:r w:rsidRPr="00111FB6">
        <w:rPr>
          <w:rFonts w:ascii="Arial" w:eastAsia="Arial" w:hAnsi="Arial" w:cs="Arial"/>
          <w:color w:val="171923"/>
          <w:highlight w:val="white"/>
          <w:lang w:val="es-CL"/>
        </w:rPr>
        <w:t>stack</w:t>
      </w:r>
      <w:proofErr w:type="spellEnd"/>
      <w:r w:rsidRPr="00111FB6">
        <w:rPr>
          <w:rFonts w:ascii="Arial" w:eastAsia="Arial" w:hAnsi="Arial" w:cs="Arial"/>
          <w:color w:val="171923"/>
          <w:highlight w:val="white"/>
          <w:lang w:val="es-CL"/>
        </w:rPr>
        <w:t xml:space="preserve"> tecnológico está definido por el </w:t>
      </w:r>
      <w:proofErr w:type="spellStart"/>
      <w:r w:rsidRPr="00111FB6">
        <w:rPr>
          <w:rFonts w:ascii="Arial" w:eastAsia="Arial" w:hAnsi="Arial" w:cs="Arial"/>
          <w:color w:val="171923"/>
          <w:highlight w:val="white"/>
          <w:lang w:val="es-CL"/>
        </w:rPr>
        <w:t>expertise</w:t>
      </w:r>
      <w:proofErr w:type="spellEnd"/>
      <w:r w:rsidRPr="00111FB6">
        <w:rPr>
          <w:rFonts w:ascii="Arial" w:eastAsia="Arial" w:hAnsi="Arial" w:cs="Arial"/>
          <w:color w:val="171923"/>
          <w:highlight w:val="white"/>
          <w:lang w:val="es-CL"/>
        </w:rPr>
        <w:t xml:space="preserve"> del equipo: </w:t>
      </w:r>
      <w:proofErr w:type="spellStart"/>
      <w:r w:rsidRPr="00111FB6">
        <w:rPr>
          <w:rFonts w:ascii="Arial" w:eastAsia="Arial" w:hAnsi="Arial" w:cs="Arial"/>
          <w:color w:val="171923"/>
          <w:highlight w:val="white"/>
          <w:lang w:val="es-CL"/>
        </w:rPr>
        <w:t>React</w:t>
      </w:r>
      <w:proofErr w:type="spellEnd"/>
      <w:r w:rsidRPr="00111FB6">
        <w:rPr>
          <w:rFonts w:ascii="Arial" w:eastAsia="Arial" w:hAnsi="Arial" w:cs="Arial"/>
          <w:color w:val="171923"/>
          <w:highlight w:val="white"/>
          <w:lang w:val="es-CL"/>
        </w:rPr>
        <w:t xml:space="preserve"> para frontend, Node.js/Express para backend, PostgreSQL para base de datos.</w:t>
      </w:r>
    </w:p>
    <w:p w14:paraId="142B316B"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b/>
          <w:bCs/>
          <w:color w:val="171923"/>
          <w:highlight w:val="white"/>
          <w:lang w:val="es-CL"/>
        </w:rPr>
        <w:t>APIs</w:t>
      </w:r>
      <w:r w:rsidRPr="00111FB6">
        <w:rPr>
          <w:rFonts w:ascii="Arial" w:eastAsia="Arial" w:hAnsi="Arial" w:cs="Arial"/>
          <w:color w:val="171923"/>
          <w:highlight w:val="white"/>
          <w:lang w:val="es-CL"/>
        </w:rPr>
        <w:t xml:space="preserve"> </w:t>
      </w:r>
      <w:r w:rsidRPr="00111FB6">
        <w:rPr>
          <w:rFonts w:ascii="Arial" w:eastAsia="Arial" w:hAnsi="Arial" w:cs="Arial"/>
          <w:b/>
          <w:bCs/>
          <w:color w:val="171923"/>
          <w:highlight w:val="white"/>
          <w:lang w:val="es-CL"/>
        </w:rPr>
        <w:t>Externas</w:t>
      </w:r>
      <w:r w:rsidRPr="00111FB6">
        <w:rPr>
          <w:rFonts w:ascii="Arial" w:eastAsia="Arial" w:hAnsi="Arial" w:cs="Arial"/>
          <w:color w:val="171923"/>
          <w:highlight w:val="white"/>
          <w:lang w:val="es-CL"/>
        </w:rPr>
        <w:t>:</w:t>
      </w:r>
    </w:p>
    <w:p w14:paraId="58138A8B"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 xml:space="preserve">Dependencia de servicios externos (OpenAI, Google Cloud, D-ID) que tienen limitaciones de </w:t>
      </w:r>
      <w:proofErr w:type="spellStart"/>
      <w:r w:rsidRPr="00111FB6">
        <w:rPr>
          <w:rFonts w:ascii="Arial" w:eastAsia="Arial" w:hAnsi="Arial" w:cs="Arial"/>
          <w:color w:val="171923"/>
          <w:highlight w:val="white"/>
          <w:lang w:val="es-CL"/>
        </w:rPr>
        <w:t>rate</w:t>
      </w:r>
      <w:proofErr w:type="spellEnd"/>
      <w:r w:rsidRPr="00111FB6">
        <w:rPr>
          <w:rFonts w:ascii="Arial" w:eastAsia="Arial" w:hAnsi="Arial" w:cs="Arial"/>
          <w:color w:val="171923"/>
          <w:highlight w:val="white"/>
          <w:lang w:val="es-CL"/>
        </w:rPr>
        <w:t xml:space="preserve"> </w:t>
      </w:r>
      <w:proofErr w:type="spellStart"/>
      <w:r w:rsidRPr="00111FB6">
        <w:rPr>
          <w:rFonts w:ascii="Arial" w:eastAsia="Arial" w:hAnsi="Arial" w:cs="Arial"/>
          <w:color w:val="171923"/>
          <w:highlight w:val="white"/>
          <w:lang w:val="es-CL"/>
        </w:rPr>
        <w:t>limiting</w:t>
      </w:r>
      <w:proofErr w:type="spellEnd"/>
      <w:r w:rsidRPr="00111FB6">
        <w:rPr>
          <w:rFonts w:ascii="Arial" w:eastAsia="Arial" w:hAnsi="Arial" w:cs="Arial"/>
          <w:color w:val="171923"/>
          <w:highlight w:val="white"/>
          <w:lang w:val="es-CL"/>
        </w:rPr>
        <w:t xml:space="preserve"> y costos por uso. Se debe implementar manejo de cuotas y </w:t>
      </w:r>
      <w:proofErr w:type="spellStart"/>
      <w:r w:rsidRPr="00111FB6">
        <w:rPr>
          <w:rFonts w:ascii="Arial" w:eastAsia="Arial" w:hAnsi="Arial" w:cs="Arial"/>
          <w:color w:val="171923"/>
          <w:highlight w:val="white"/>
          <w:lang w:val="es-CL"/>
        </w:rPr>
        <w:t>fallbacks</w:t>
      </w:r>
      <w:proofErr w:type="spellEnd"/>
      <w:r w:rsidRPr="00111FB6">
        <w:rPr>
          <w:rFonts w:ascii="Arial" w:eastAsia="Arial" w:hAnsi="Arial" w:cs="Arial"/>
          <w:color w:val="171923"/>
          <w:highlight w:val="white"/>
          <w:lang w:val="es-CL"/>
        </w:rPr>
        <w:t xml:space="preserve"> apropiados.</w:t>
      </w:r>
    </w:p>
    <w:p w14:paraId="00B6EAF0"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b/>
          <w:bCs/>
          <w:color w:val="171923"/>
          <w:highlight w:val="white"/>
          <w:lang w:val="es-CL"/>
        </w:rPr>
        <w:t>Equipo</w:t>
      </w:r>
      <w:r w:rsidRPr="00111FB6">
        <w:rPr>
          <w:rFonts w:ascii="Arial" w:eastAsia="Arial" w:hAnsi="Arial" w:cs="Arial"/>
          <w:color w:val="171923"/>
          <w:highlight w:val="white"/>
          <w:lang w:val="es-CL"/>
        </w:rPr>
        <w:t>:</w:t>
      </w:r>
    </w:p>
    <w:p w14:paraId="0E8F5085" w14:textId="045FB702" w:rsid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Equipo de 3 desarrolladores con roles especializados, lo que requiere coordinación efectiva y división clara de responsabilidades.</w:t>
      </w:r>
    </w:p>
    <w:p w14:paraId="3F2B37A6" w14:textId="11A17FDF" w:rsidR="00111FB6" w:rsidRDefault="00111FB6" w:rsidP="00111FB6">
      <w:pPr>
        <w:pStyle w:val="Ttulo2"/>
        <w:spacing w:after="120"/>
        <w:jc w:val="both"/>
        <w:rPr>
          <w:rFonts w:ascii="Calibri" w:eastAsia="Calibri" w:hAnsi="Calibri" w:cs="Calibri"/>
          <w:color w:val="366091"/>
        </w:rPr>
      </w:pPr>
      <w:bookmarkStart w:id="16" w:name="_Toc215761932"/>
      <w:r w:rsidRPr="003F7BF2">
        <w:rPr>
          <w:rFonts w:ascii="Calibri" w:eastAsia="Calibri" w:hAnsi="Calibri" w:cs="Calibri"/>
          <w:color w:val="366091"/>
        </w:rPr>
        <w:t>3.</w:t>
      </w:r>
      <w:r>
        <w:rPr>
          <w:rFonts w:ascii="Calibri" w:eastAsia="Calibri" w:hAnsi="Calibri" w:cs="Calibri"/>
          <w:color w:val="366091"/>
        </w:rPr>
        <w:t>3</w:t>
      </w:r>
      <w:r w:rsidRPr="003F7BF2">
        <w:rPr>
          <w:rFonts w:ascii="Calibri" w:eastAsia="Calibri" w:hAnsi="Calibri" w:cs="Calibri"/>
          <w:color w:val="366091"/>
        </w:rPr>
        <w:t xml:space="preserve"> </w:t>
      </w:r>
      <w:r w:rsidRPr="00111FB6">
        <w:rPr>
          <w:rFonts w:ascii="Calibri" w:eastAsia="Calibri" w:hAnsi="Calibri" w:cs="Calibri"/>
          <w:color w:val="366091"/>
        </w:rPr>
        <w:t>Otros Antecedentes y Consideraciones</w:t>
      </w:r>
      <w:bookmarkEnd w:id="16"/>
    </w:p>
    <w:p w14:paraId="34F32432" w14:textId="77777777" w:rsidR="00111FB6" w:rsidRP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El equipo cuenta con las siguientes fortalezas tecnológicas:</w:t>
      </w:r>
    </w:p>
    <w:p w14:paraId="08A67802" w14:textId="77777777" w:rsidR="00111FB6" w:rsidRPr="00111FB6" w:rsidRDefault="00111FB6">
      <w:pPr>
        <w:pStyle w:val="Prrafodelista"/>
        <w:numPr>
          <w:ilvl w:val="0"/>
          <w:numId w:val="5"/>
        </w:numPr>
        <w:rPr>
          <w:rFonts w:ascii="Arial" w:eastAsia="Arial" w:hAnsi="Arial" w:cs="Arial"/>
          <w:color w:val="171923"/>
          <w:highlight w:val="white"/>
          <w:lang w:val="es-CL"/>
        </w:rPr>
      </w:pPr>
      <w:bookmarkStart w:id="17" w:name="_Hlk214304668"/>
      <w:proofErr w:type="spellStart"/>
      <w:r w:rsidRPr="00111FB6">
        <w:rPr>
          <w:rFonts w:ascii="Arial" w:eastAsia="Arial" w:hAnsi="Arial" w:cs="Arial"/>
          <w:color w:val="171923"/>
          <w:highlight w:val="white"/>
          <w:lang w:val="es-CL"/>
        </w:rPr>
        <w:t>React</w:t>
      </w:r>
      <w:proofErr w:type="spellEnd"/>
      <w:r w:rsidRPr="00111FB6">
        <w:rPr>
          <w:rFonts w:ascii="Arial" w:eastAsia="Arial" w:hAnsi="Arial" w:cs="Arial"/>
          <w:color w:val="171923"/>
          <w:highlight w:val="white"/>
          <w:lang w:val="es-CL"/>
        </w:rPr>
        <w:t xml:space="preserve"> ofrece desarrollo ágil de interfaces modernas y reactivas, con amplio ecosistema de librerías</w:t>
      </w:r>
    </w:p>
    <w:p w14:paraId="75569534" w14:textId="77777777" w:rsidR="00111FB6" w:rsidRPr="00111FB6" w:rsidRDefault="00111FB6">
      <w:pPr>
        <w:pStyle w:val="Prrafodelista"/>
        <w:numPr>
          <w:ilvl w:val="0"/>
          <w:numId w:val="5"/>
        </w:numPr>
        <w:rPr>
          <w:rFonts w:ascii="Arial" w:eastAsia="Arial" w:hAnsi="Arial" w:cs="Arial"/>
          <w:color w:val="171923"/>
          <w:highlight w:val="white"/>
          <w:lang w:val="es-CL"/>
        </w:rPr>
      </w:pPr>
      <w:r w:rsidRPr="00111FB6">
        <w:rPr>
          <w:rFonts w:ascii="Arial" w:eastAsia="Arial" w:hAnsi="Arial" w:cs="Arial"/>
          <w:color w:val="171923"/>
          <w:highlight w:val="white"/>
          <w:lang w:val="es-CL"/>
        </w:rPr>
        <w:t>Node.js/Express proporciona un backend eficiente y escalable con JavaScript full-</w:t>
      </w:r>
      <w:proofErr w:type="spellStart"/>
      <w:r w:rsidRPr="00111FB6">
        <w:rPr>
          <w:rFonts w:ascii="Arial" w:eastAsia="Arial" w:hAnsi="Arial" w:cs="Arial"/>
          <w:color w:val="171923"/>
          <w:highlight w:val="white"/>
          <w:lang w:val="es-CL"/>
        </w:rPr>
        <w:t>stack</w:t>
      </w:r>
      <w:proofErr w:type="spellEnd"/>
    </w:p>
    <w:p w14:paraId="15A6D9BD" w14:textId="77777777" w:rsidR="00111FB6" w:rsidRPr="00111FB6" w:rsidRDefault="00111FB6">
      <w:pPr>
        <w:pStyle w:val="Prrafodelista"/>
        <w:numPr>
          <w:ilvl w:val="0"/>
          <w:numId w:val="5"/>
        </w:numPr>
        <w:rPr>
          <w:rFonts w:ascii="Arial" w:eastAsia="Arial" w:hAnsi="Arial" w:cs="Arial"/>
          <w:color w:val="171923"/>
          <w:highlight w:val="white"/>
          <w:lang w:val="es-CL"/>
        </w:rPr>
      </w:pPr>
      <w:r w:rsidRPr="00111FB6">
        <w:rPr>
          <w:rFonts w:ascii="Arial" w:eastAsia="Arial" w:hAnsi="Arial" w:cs="Arial"/>
          <w:color w:val="171923"/>
          <w:highlight w:val="white"/>
          <w:lang w:val="es-CL"/>
        </w:rPr>
        <w:t xml:space="preserve">PostgreSQL ofrece robustez, ACID </w:t>
      </w:r>
      <w:proofErr w:type="spellStart"/>
      <w:r w:rsidRPr="00111FB6">
        <w:rPr>
          <w:rFonts w:ascii="Arial" w:eastAsia="Arial" w:hAnsi="Arial" w:cs="Arial"/>
          <w:color w:val="171923"/>
          <w:highlight w:val="white"/>
          <w:lang w:val="es-CL"/>
        </w:rPr>
        <w:t>compliance</w:t>
      </w:r>
      <w:proofErr w:type="spellEnd"/>
      <w:r w:rsidRPr="00111FB6">
        <w:rPr>
          <w:rFonts w:ascii="Arial" w:eastAsia="Arial" w:hAnsi="Arial" w:cs="Arial"/>
          <w:color w:val="171923"/>
          <w:highlight w:val="white"/>
          <w:lang w:val="es-CL"/>
        </w:rPr>
        <w:t xml:space="preserve"> y excelente soporte para datos estructurados</w:t>
      </w:r>
    </w:p>
    <w:p w14:paraId="3CFBE63A" w14:textId="77777777" w:rsidR="00111FB6" w:rsidRPr="00111FB6" w:rsidRDefault="00111FB6">
      <w:pPr>
        <w:pStyle w:val="Prrafodelista"/>
        <w:numPr>
          <w:ilvl w:val="0"/>
          <w:numId w:val="5"/>
        </w:numPr>
        <w:rPr>
          <w:rFonts w:ascii="Arial" w:eastAsia="Arial" w:hAnsi="Arial" w:cs="Arial"/>
          <w:color w:val="171923"/>
          <w:highlight w:val="white"/>
          <w:lang w:val="es-CL"/>
        </w:rPr>
      </w:pPr>
      <w:r w:rsidRPr="00111FB6">
        <w:rPr>
          <w:rFonts w:ascii="Arial" w:eastAsia="Arial" w:hAnsi="Arial" w:cs="Arial"/>
          <w:color w:val="171923"/>
          <w:highlight w:val="white"/>
          <w:lang w:val="es-CL"/>
        </w:rPr>
        <w:t>OpenAI GPT-4 proporciona capacidades avanzadas de procesamiento de lenguaje natural</w:t>
      </w:r>
    </w:p>
    <w:p w14:paraId="26BC0C40" w14:textId="6C1D338A" w:rsidR="00111FB6" w:rsidRDefault="00111FB6">
      <w:pPr>
        <w:pStyle w:val="Prrafodelista"/>
        <w:numPr>
          <w:ilvl w:val="0"/>
          <w:numId w:val="5"/>
        </w:numPr>
        <w:rPr>
          <w:rFonts w:ascii="Arial" w:eastAsia="Arial" w:hAnsi="Arial" w:cs="Arial"/>
          <w:color w:val="171923"/>
          <w:highlight w:val="white"/>
          <w:lang w:val="es-CL"/>
        </w:rPr>
      </w:pPr>
      <w:r w:rsidRPr="00111FB6">
        <w:rPr>
          <w:rFonts w:ascii="Arial" w:eastAsia="Arial" w:hAnsi="Arial" w:cs="Arial"/>
          <w:color w:val="171923"/>
          <w:highlight w:val="white"/>
          <w:lang w:val="es-CL"/>
        </w:rPr>
        <w:t>Google Cloud Speech-to-Text ofrece reconocimiento de voz preciso en múltiples idiomas</w:t>
      </w:r>
    </w:p>
    <w:p w14:paraId="374F278D" w14:textId="77777777" w:rsidR="00111FB6" w:rsidRDefault="00111FB6">
      <w:pPr>
        <w:rPr>
          <w:rFonts w:ascii="Arial" w:eastAsia="Arial" w:hAnsi="Arial" w:cs="Arial"/>
          <w:color w:val="171923"/>
          <w:highlight w:val="white"/>
          <w:lang w:val="es-CL"/>
        </w:rPr>
      </w:pPr>
      <w:r>
        <w:rPr>
          <w:rFonts w:ascii="Arial" w:eastAsia="Arial" w:hAnsi="Arial" w:cs="Arial"/>
          <w:color w:val="171923"/>
          <w:highlight w:val="white"/>
          <w:lang w:val="es-CL"/>
        </w:rPr>
        <w:br w:type="page"/>
      </w:r>
    </w:p>
    <w:p w14:paraId="226C565A" w14:textId="369FCF75" w:rsidR="00111FB6" w:rsidRDefault="00111FB6" w:rsidP="00111FB6">
      <w:pPr>
        <w:pStyle w:val="Ttulo1"/>
        <w:jc w:val="both"/>
        <w:rPr>
          <w:rFonts w:ascii="Calibri" w:eastAsia="Calibri" w:hAnsi="Calibri" w:cs="Calibri"/>
        </w:rPr>
      </w:pPr>
      <w:bookmarkStart w:id="18" w:name="_Toc215761933"/>
      <w:r>
        <w:rPr>
          <w:rFonts w:ascii="Calibri" w:eastAsia="Calibri" w:hAnsi="Calibri" w:cs="Calibri"/>
        </w:rPr>
        <w:lastRenderedPageBreak/>
        <w:t xml:space="preserve">4. </w:t>
      </w:r>
      <w:r w:rsidRPr="00111FB6">
        <w:rPr>
          <w:rFonts w:ascii="Calibri" w:eastAsia="Calibri" w:hAnsi="Calibri" w:cs="Calibri"/>
        </w:rPr>
        <w:t>Vista de Casos de Uso y Escenarios de Calidad</w:t>
      </w:r>
      <w:bookmarkEnd w:id="18"/>
    </w:p>
    <w:p w14:paraId="6BC47A44" w14:textId="419B30BE" w:rsidR="00111FB6" w:rsidRDefault="00111FB6" w:rsidP="00111FB6">
      <w:pPr>
        <w:pStyle w:val="Ttulo2"/>
        <w:spacing w:after="120"/>
        <w:jc w:val="both"/>
        <w:rPr>
          <w:rFonts w:ascii="Calibri" w:eastAsia="Calibri" w:hAnsi="Calibri" w:cs="Calibri"/>
          <w:color w:val="366091"/>
        </w:rPr>
      </w:pPr>
      <w:bookmarkStart w:id="19" w:name="_Toc215761934"/>
      <w:r>
        <w:rPr>
          <w:rFonts w:ascii="Calibri" w:eastAsia="Calibri" w:hAnsi="Calibri" w:cs="Calibri"/>
          <w:color w:val="366091"/>
        </w:rPr>
        <w:t>4</w:t>
      </w:r>
      <w:r w:rsidRPr="003F7BF2">
        <w:rPr>
          <w:rFonts w:ascii="Calibri" w:eastAsia="Calibri" w:hAnsi="Calibri" w:cs="Calibri"/>
          <w:color w:val="366091"/>
        </w:rPr>
        <w:t>.</w:t>
      </w:r>
      <w:r>
        <w:rPr>
          <w:rFonts w:ascii="Calibri" w:eastAsia="Calibri" w:hAnsi="Calibri" w:cs="Calibri"/>
          <w:color w:val="366091"/>
        </w:rPr>
        <w:t>1</w:t>
      </w:r>
      <w:r w:rsidRPr="003F7BF2">
        <w:rPr>
          <w:rFonts w:ascii="Calibri" w:eastAsia="Calibri" w:hAnsi="Calibri" w:cs="Calibri"/>
          <w:color w:val="366091"/>
        </w:rPr>
        <w:t xml:space="preserve"> </w:t>
      </w:r>
      <w:r w:rsidRPr="00111FB6">
        <w:rPr>
          <w:rFonts w:ascii="Calibri" w:eastAsia="Calibri" w:hAnsi="Calibri" w:cs="Calibri"/>
          <w:color w:val="366091"/>
        </w:rPr>
        <w:t>Modelo de Casos de Uso</w:t>
      </w:r>
      <w:bookmarkEnd w:id="19"/>
    </w:p>
    <w:p w14:paraId="7EC55F8D" w14:textId="0A3BE04E" w:rsidR="00111FB6" w:rsidRDefault="00111FB6" w:rsidP="00111FB6">
      <w:pPr>
        <w:rPr>
          <w:rFonts w:ascii="Arial" w:eastAsia="Arial" w:hAnsi="Arial" w:cs="Arial"/>
          <w:color w:val="171923"/>
          <w:highlight w:val="white"/>
          <w:lang w:val="es-CL"/>
        </w:rPr>
      </w:pPr>
      <w:r w:rsidRPr="00111FB6">
        <w:rPr>
          <w:rFonts w:ascii="Arial" w:eastAsia="Arial" w:hAnsi="Arial" w:cs="Arial"/>
          <w:color w:val="171923"/>
          <w:highlight w:val="white"/>
          <w:lang w:val="es-CL"/>
        </w:rPr>
        <w:t>El modelo completo de casos de uso puede ser encontrado en el documento 'Especificación de Requisitos de Software (ERS)' y en el 'Documento de Casos de Uso'.</w:t>
      </w:r>
    </w:p>
    <w:p w14:paraId="0FF36C98" w14:textId="1C9D5B87" w:rsidR="00063004" w:rsidRDefault="00063004" w:rsidP="00063004">
      <w:pPr>
        <w:pStyle w:val="Ttulo2"/>
        <w:spacing w:after="120"/>
        <w:jc w:val="both"/>
        <w:rPr>
          <w:rFonts w:ascii="Calibri" w:eastAsia="Calibri" w:hAnsi="Calibri" w:cs="Calibri"/>
          <w:color w:val="366091"/>
        </w:rPr>
      </w:pPr>
      <w:bookmarkStart w:id="20" w:name="_Toc215761935"/>
      <w:r>
        <w:rPr>
          <w:rFonts w:ascii="Calibri" w:eastAsia="Calibri" w:hAnsi="Calibri" w:cs="Calibri"/>
          <w:color w:val="366091"/>
        </w:rPr>
        <w:t>4</w:t>
      </w:r>
      <w:r w:rsidRPr="003F7BF2">
        <w:rPr>
          <w:rFonts w:ascii="Calibri" w:eastAsia="Calibri" w:hAnsi="Calibri" w:cs="Calibri"/>
          <w:color w:val="366091"/>
        </w:rPr>
        <w:t>.</w:t>
      </w:r>
      <w:r>
        <w:rPr>
          <w:rFonts w:ascii="Calibri" w:eastAsia="Calibri" w:hAnsi="Calibri" w:cs="Calibri"/>
          <w:color w:val="366091"/>
        </w:rPr>
        <w:t>2</w:t>
      </w:r>
      <w:r w:rsidRPr="003F7BF2">
        <w:rPr>
          <w:rFonts w:ascii="Calibri" w:eastAsia="Calibri" w:hAnsi="Calibri" w:cs="Calibri"/>
          <w:color w:val="366091"/>
        </w:rPr>
        <w:t xml:space="preserve"> </w:t>
      </w:r>
      <w:r w:rsidRPr="00063004">
        <w:rPr>
          <w:rFonts w:ascii="Calibri" w:eastAsia="Calibri" w:hAnsi="Calibri" w:cs="Calibri"/>
          <w:color w:val="366091"/>
        </w:rPr>
        <w:t>Especificación de Casos de Uso Relevantes</w:t>
      </w:r>
      <w:bookmarkEnd w:id="20"/>
    </w:p>
    <w:p w14:paraId="5D7BFF66"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color w:val="171923"/>
          <w:highlight w:val="white"/>
          <w:lang w:val="es-CL"/>
        </w:rPr>
        <w:t>Los casos de uso más relevantes para la arquitectura fueron determinados considerando:</w:t>
      </w:r>
    </w:p>
    <w:p w14:paraId="7901D7B9" w14:textId="77777777" w:rsidR="00063004" w:rsidRPr="00063004" w:rsidRDefault="00063004">
      <w:pPr>
        <w:pStyle w:val="Prrafodelista"/>
        <w:numPr>
          <w:ilvl w:val="0"/>
          <w:numId w:val="6"/>
        </w:numPr>
        <w:spacing w:after="0" w:line="240" w:lineRule="auto"/>
        <w:rPr>
          <w:rFonts w:ascii="Arial" w:eastAsia="Arial" w:hAnsi="Arial" w:cs="Arial"/>
          <w:color w:val="171923"/>
          <w:highlight w:val="white"/>
          <w:lang w:val="es-CL"/>
        </w:rPr>
      </w:pPr>
      <w:r w:rsidRPr="00063004">
        <w:rPr>
          <w:rFonts w:ascii="Arial" w:eastAsia="Arial" w:hAnsi="Arial" w:cs="Arial"/>
          <w:color w:val="171923"/>
          <w:highlight w:val="white"/>
          <w:lang w:val="es-CL"/>
        </w:rPr>
        <w:t>Implementación que involucra múltiples componentes y servicios externos</w:t>
      </w:r>
    </w:p>
    <w:p w14:paraId="56BDD515" w14:textId="77777777" w:rsidR="00063004" w:rsidRPr="00063004" w:rsidRDefault="00063004">
      <w:pPr>
        <w:pStyle w:val="Prrafodelista"/>
        <w:numPr>
          <w:ilvl w:val="0"/>
          <w:numId w:val="6"/>
        </w:numPr>
        <w:spacing w:after="0" w:line="240" w:lineRule="auto"/>
        <w:rPr>
          <w:rFonts w:ascii="Arial" w:eastAsia="Arial" w:hAnsi="Arial" w:cs="Arial"/>
          <w:color w:val="171923"/>
          <w:highlight w:val="white"/>
          <w:lang w:val="es-CL"/>
        </w:rPr>
      </w:pPr>
      <w:r w:rsidRPr="00063004">
        <w:rPr>
          <w:rFonts w:ascii="Arial" w:eastAsia="Arial" w:hAnsi="Arial" w:cs="Arial"/>
          <w:color w:val="171923"/>
          <w:highlight w:val="white"/>
          <w:lang w:val="es-CL"/>
        </w:rPr>
        <w:t>Alto riesgo técnico de implementación</w:t>
      </w:r>
    </w:p>
    <w:p w14:paraId="4BA470A7" w14:textId="77777777" w:rsidR="00063004" w:rsidRPr="00063004" w:rsidRDefault="00063004">
      <w:pPr>
        <w:pStyle w:val="Prrafodelista"/>
        <w:numPr>
          <w:ilvl w:val="0"/>
          <w:numId w:val="6"/>
        </w:numPr>
        <w:spacing w:after="0" w:line="240" w:lineRule="auto"/>
        <w:rPr>
          <w:rFonts w:ascii="Arial" w:eastAsia="Arial" w:hAnsi="Arial" w:cs="Arial"/>
          <w:color w:val="171923"/>
          <w:highlight w:val="white"/>
          <w:lang w:val="es-CL"/>
        </w:rPr>
      </w:pPr>
      <w:r w:rsidRPr="00063004">
        <w:rPr>
          <w:rFonts w:ascii="Arial" w:eastAsia="Arial" w:hAnsi="Arial" w:cs="Arial"/>
          <w:color w:val="171923"/>
          <w:highlight w:val="white"/>
          <w:lang w:val="es-CL"/>
        </w:rPr>
        <w:t>Críticos para la propuesta de valor del sistema</w:t>
      </w:r>
    </w:p>
    <w:p w14:paraId="7E829154" w14:textId="77777777" w:rsidR="00063004" w:rsidRPr="00063004" w:rsidRDefault="00063004">
      <w:pPr>
        <w:pStyle w:val="Prrafodelista"/>
        <w:numPr>
          <w:ilvl w:val="0"/>
          <w:numId w:val="6"/>
        </w:numPr>
        <w:spacing w:after="0" w:line="240" w:lineRule="auto"/>
        <w:rPr>
          <w:rFonts w:ascii="Arial" w:eastAsia="Arial" w:hAnsi="Arial" w:cs="Arial"/>
          <w:color w:val="171923"/>
          <w:highlight w:val="white"/>
          <w:lang w:val="es-CL"/>
        </w:rPr>
      </w:pPr>
      <w:r w:rsidRPr="00063004">
        <w:rPr>
          <w:rFonts w:ascii="Arial" w:eastAsia="Arial" w:hAnsi="Arial" w:cs="Arial"/>
          <w:color w:val="171923"/>
          <w:highlight w:val="white"/>
          <w:lang w:val="es-CL"/>
        </w:rPr>
        <w:t>Incluyen escenarios de calidad significativos</w:t>
      </w:r>
    </w:p>
    <w:p w14:paraId="720E3B79" w14:textId="77777777" w:rsidR="00063004" w:rsidRDefault="00063004" w:rsidP="00063004">
      <w:pPr>
        <w:spacing w:before="240"/>
        <w:rPr>
          <w:rFonts w:ascii="Arial" w:eastAsia="Arial" w:hAnsi="Arial" w:cs="Arial"/>
          <w:color w:val="171923"/>
          <w:highlight w:val="white"/>
          <w:lang w:val="es-CL"/>
        </w:rPr>
      </w:pPr>
      <w:r w:rsidRPr="00063004">
        <w:rPr>
          <w:rFonts w:ascii="Arial" w:eastAsia="Arial" w:hAnsi="Arial" w:cs="Arial"/>
          <w:color w:val="171923"/>
          <w:highlight w:val="white"/>
          <w:lang w:val="es-CL"/>
        </w:rPr>
        <w:t>Casos de uso arquitectónicamente significativos: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0" w:type="dxa"/>
          <w:left w:w="180" w:type="dxa"/>
          <w:bottom w:w="100" w:type="dxa"/>
          <w:right w:w="180" w:type="dxa"/>
        </w:tblCellMar>
        <w:tblLook w:val="04A0" w:firstRow="1" w:lastRow="0" w:firstColumn="1" w:lastColumn="0" w:noHBand="0" w:noVBand="1"/>
      </w:tblPr>
      <w:tblGrid>
        <w:gridCol w:w="1541"/>
        <w:gridCol w:w="3827"/>
        <w:gridCol w:w="1920"/>
        <w:gridCol w:w="1924"/>
      </w:tblGrid>
      <w:tr w:rsidR="00063004" w14:paraId="645290A9" w14:textId="77777777" w:rsidTr="00063004">
        <w:trPr>
          <w:tblHeader/>
        </w:trPr>
        <w:tc>
          <w:tcPr>
            <w:tcW w:w="1541" w:type="dxa"/>
            <w:tcBorders>
              <w:top w:val="single" w:sz="1" w:space="0" w:color="CCCCCC"/>
              <w:left w:val="single" w:sz="1" w:space="0" w:color="CCCCCC"/>
              <w:bottom w:val="single" w:sz="1" w:space="0" w:color="CCCCCC"/>
              <w:right w:val="single" w:sz="1" w:space="0" w:color="CCCCCC"/>
            </w:tcBorders>
            <w:shd w:val="clear" w:color="auto" w:fill="D5E8F0"/>
          </w:tcPr>
          <w:p w14:paraId="024AF027" w14:textId="77777777" w:rsidR="00063004" w:rsidRDefault="00063004" w:rsidP="00C4130E">
            <w:pPr>
              <w:jc w:val="center"/>
            </w:pPr>
            <w:r w:rsidRPr="00063004">
              <w:rPr>
                <w:rFonts w:ascii="Arial" w:eastAsia="Arial" w:hAnsi="Arial" w:cs="Arial"/>
                <w:b/>
                <w:bCs/>
                <w:lang w:val="es-CL"/>
              </w:rPr>
              <w:t>Código</w:t>
            </w:r>
          </w:p>
        </w:tc>
        <w:tc>
          <w:tcPr>
            <w:tcW w:w="3827" w:type="dxa"/>
            <w:tcBorders>
              <w:top w:val="single" w:sz="1" w:space="0" w:color="CCCCCC"/>
              <w:left w:val="single" w:sz="1" w:space="0" w:color="CCCCCC"/>
              <w:bottom w:val="single" w:sz="1" w:space="0" w:color="CCCCCC"/>
              <w:right w:val="single" w:sz="1" w:space="0" w:color="CCCCCC"/>
            </w:tcBorders>
            <w:shd w:val="clear" w:color="auto" w:fill="D5E8F0"/>
          </w:tcPr>
          <w:p w14:paraId="0FEBBF8B" w14:textId="77777777" w:rsidR="00063004" w:rsidRPr="00063004" w:rsidRDefault="00063004" w:rsidP="00C4130E">
            <w:pPr>
              <w:jc w:val="center"/>
              <w:rPr>
                <w:rFonts w:ascii="Arial" w:eastAsia="Arial" w:hAnsi="Arial" w:cs="Arial"/>
                <w:b/>
                <w:bCs/>
                <w:lang w:val="es-CL"/>
              </w:rPr>
            </w:pPr>
            <w:r w:rsidRPr="00063004">
              <w:rPr>
                <w:rFonts w:ascii="Arial" w:eastAsia="Arial" w:hAnsi="Arial" w:cs="Arial"/>
                <w:b/>
                <w:bCs/>
                <w:lang w:val="es-CL"/>
              </w:rPr>
              <w:t>Nombre</w:t>
            </w:r>
          </w:p>
        </w:tc>
        <w:tc>
          <w:tcPr>
            <w:tcW w:w="1920" w:type="dxa"/>
            <w:tcBorders>
              <w:top w:val="single" w:sz="1" w:space="0" w:color="CCCCCC"/>
              <w:left w:val="single" w:sz="1" w:space="0" w:color="CCCCCC"/>
              <w:bottom w:val="single" w:sz="1" w:space="0" w:color="CCCCCC"/>
              <w:right w:val="single" w:sz="1" w:space="0" w:color="CCCCCC"/>
            </w:tcBorders>
            <w:shd w:val="clear" w:color="auto" w:fill="D5E8F0"/>
          </w:tcPr>
          <w:p w14:paraId="621FF3E4" w14:textId="77777777" w:rsidR="00063004" w:rsidRPr="00063004" w:rsidRDefault="00063004" w:rsidP="00C4130E">
            <w:pPr>
              <w:jc w:val="center"/>
              <w:rPr>
                <w:rFonts w:ascii="Arial" w:eastAsia="Arial" w:hAnsi="Arial" w:cs="Arial"/>
                <w:b/>
                <w:bCs/>
                <w:lang w:val="es-CL"/>
              </w:rPr>
            </w:pPr>
            <w:r w:rsidRPr="00063004">
              <w:rPr>
                <w:rFonts w:ascii="Arial" w:eastAsia="Arial" w:hAnsi="Arial" w:cs="Arial"/>
                <w:b/>
                <w:bCs/>
                <w:lang w:val="es-CL"/>
              </w:rPr>
              <w:t>Actores</w:t>
            </w:r>
          </w:p>
        </w:tc>
        <w:tc>
          <w:tcPr>
            <w:tcW w:w="1924" w:type="dxa"/>
            <w:tcBorders>
              <w:top w:val="single" w:sz="1" w:space="0" w:color="CCCCCC"/>
              <w:left w:val="single" w:sz="1" w:space="0" w:color="CCCCCC"/>
              <w:bottom w:val="single" w:sz="1" w:space="0" w:color="CCCCCC"/>
              <w:right w:val="single" w:sz="1" w:space="0" w:color="CCCCCC"/>
            </w:tcBorders>
            <w:shd w:val="clear" w:color="auto" w:fill="D5E8F0"/>
          </w:tcPr>
          <w:p w14:paraId="7EDC4BBD" w14:textId="77777777" w:rsidR="00063004" w:rsidRPr="00063004" w:rsidRDefault="00063004" w:rsidP="00C4130E">
            <w:pPr>
              <w:jc w:val="center"/>
              <w:rPr>
                <w:rFonts w:ascii="Arial" w:eastAsia="Arial" w:hAnsi="Arial" w:cs="Arial"/>
                <w:b/>
                <w:bCs/>
                <w:lang w:val="es-CL"/>
              </w:rPr>
            </w:pPr>
            <w:r w:rsidRPr="00063004">
              <w:rPr>
                <w:rFonts w:ascii="Arial" w:eastAsia="Arial" w:hAnsi="Arial" w:cs="Arial"/>
                <w:b/>
                <w:bCs/>
                <w:lang w:val="es-CL"/>
              </w:rPr>
              <w:t>Prioridad</w:t>
            </w:r>
          </w:p>
        </w:tc>
      </w:tr>
      <w:tr w:rsidR="00063004" w:rsidRPr="00063004" w14:paraId="225DF378" w14:textId="77777777" w:rsidTr="00063004">
        <w:tc>
          <w:tcPr>
            <w:tcW w:w="1541" w:type="dxa"/>
            <w:tcBorders>
              <w:top w:val="single" w:sz="1" w:space="0" w:color="CCCCCC"/>
              <w:left w:val="single" w:sz="1" w:space="0" w:color="CCCCCC"/>
              <w:bottom w:val="single" w:sz="1" w:space="0" w:color="CCCCCC"/>
              <w:right w:val="single" w:sz="1" w:space="0" w:color="CCCCCC"/>
            </w:tcBorders>
          </w:tcPr>
          <w:p w14:paraId="4E849F1A"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CU-01</w:t>
            </w:r>
          </w:p>
        </w:tc>
        <w:tc>
          <w:tcPr>
            <w:tcW w:w="3827" w:type="dxa"/>
            <w:tcBorders>
              <w:top w:val="single" w:sz="1" w:space="0" w:color="CCCCCC"/>
              <w:left w:val="single" w:sz="1" w:space="0" w:color="CCCCCC"/>
              <w:bottom w:val="single" w:sz="1" w:space="0" w:color="CCCCCC"/>
              <w:right w:val="single" w:sz="1" w:space="0" w:color="CCCCCC"/>
            </w:tcBorders>
          </w:tcPr>
          <w:p w14:paraId="50D87E03"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Realizar Entrevista con IA</w:t>
            </w:r>
          </w:p>
        </w:tc>
        <w:tc>
          <w:tcPr>
            <w:tcW w:w="1920" w:type="dxa"/>
            <w:tcBorders>
              <w:top w:val="single" w:sz="1" w:space="0" w:color="CCCCCC"/>
              <w:left w:val="single" w:sz="1" w:space="0" w:color="CCCCCC"/>
              <w:bottom w:val="single" w:sz="1" w:space="0" w:color="CCCCCC"/>
              <w:right w:val="single" w:sz="1" w:space="0" w:color="CCCCCC"/>
            </w:tcBorders>
          </w:tcPr>
          <w:p w14:paraId="1C672391"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Usuario, Sistema, IA</w:t>
            </w:r>
          </w:p>
        </w:tc>
        <w:tc>
          <w:tcPr>
            <w:tcW w:w="1924" w:type="dxa"/>
            <w:tcBorders>
              <w:top w:val="single" w:sz="1" w:space="0" w:color="CCCCCC"/>
              <w:left w:val="single" w:sz="1" w:space="0" w:color="CCCCCC"/>
              <w:bottom w:val="single" w:sz="1" w:space="0" w:color="CCCCCC"/>
              <w:right w:val="single" w:sz="1" w:space="0" w:color="CCCCCC"/>
            </w:tcBorders>
          </w:tcPr>
          <w:p w14:paraId="3BCC296C" w14:textId="77777777" w:rsidR="00063004" w:rsidRPr="00063004" w:rsidRDefault="00063004" w:rsidP="00C4130E">
            <w:pPr>
              <w:jc w:val="center"/>
              <w:rPr>
                <w:rFonts w:ascii="Arial" w:eastAsia="Arial" w:hAnsi="Arial" w:cs="Arial"/>
                <w:color w:val="171923"/>
                <w:highlight w:val="white"/>
                <w:lang w:val="es-CL"/>
              </w:rPr>
            </w:pPr>
            <w:r w:rsidRPr="00063004">
              <w:rPr>
                <w:rFonts w:ascii="Arial" w:eastAsia="Arial" w:hAnsi="Arial" w:cs="Arial"/>
                <w:color w:val="171923"/>
                <w:highlight w:val="white"/>
                <w:lang w:val="es-CL"/>
              </w:rPr>
              <w:t>Alta</w:t>
            </w:r>
          </w:p>
        </w:tc>
      </w:tr>
      <w:tr w:rsidR="00063004" w:rsidRPr="00063004" w14:paraId="29D421EF" w14:textId="77777777" w:rsidTr="00063004">
        <w:tc>
          <w:tcPr>
            <w:tcW w:w="1541" w:type="dxa"/>
            <w:tcBorders>
              <w:top w:val="single" w:sz="1" w:space="0" w:color="CCCCCC"/>
              <w:left w:val="single" w:sz="1" w:space="0" w:color="CCCCCC"/>
              <w:bottom w:val="single" w:sz="1" w:space="0" w:color="CCCCCC"/>
              <w:right w:val="single" w:sz="1" w:space="0" w:color="CCCCCC"/>
            </w:tcBorders>
          </w:tcPr>
          <w:p w14:paraId="09521744"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CU-02</w:t>
            </w:r>
          </w:p>
        </w:tc>
        <w:tc>
          <w:tcPr>
            <w:tcW w:w="3827" w:type="dxa"/>
            <w:tcBorders>
              <w:top w:val="single" w:sz="1" w:space="0" w:color="CCCCCC"/>
              <w:left w:val="single" w:sz="1" w:space="0" w:color="CCCCCC"/>
              <w:bottom w:val="single" w:sz="1" w:space="0" w:color="CCCCCC"/>
              <w:right w:val="single" w:sz="1" w:space="0" w:color="CCCCCC"/>
            </w:tcBorders>
          </w:tcPr>
          <w:p w14:paraId="2D5348EC"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Registrar Usuario</w:t>
            </w:r>
          </w:p>
        </w:tc>
        <w:tc>
          <w:tcPr>
            <w:tcW w:w="1920" w:type="dxa"/>
            <w:tcBorders>
              <w:top w:val="single" w:sz="1" w:space="0" w:color="CCCCCC"/>
              <w:left w:val="single" w:sz="1" w:space="0" w:color="CCCCCC"/>
              <w:bottom w:val="single" w:sz="1" w:space="0" w:color="CCCCCC"/>
              <w:right w:val="single" w:sz="1" w:space="0" w:color="CCCCCC"/>
            </w:tcBorders>
          </w:tcPr>
          <w:p w14:paraId="6F214891"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Usuario, Sistema</w:t>
            </w:r>
          </w:p>
        </w:tc>
        <w:tc>
          <w:tcPr>
            <w:tcW w:w="1924" w:type="dxa"/>
            <w:tcBorders>
              <w:top w:val="single" w:sz="1" w:space="0" w:color="CCCCCC"/>
              <w:left w:val="single" w:sz="1" w:space="0" w:color="CCCCCC"/>
              <w:bottom w:val="single" w:sz="1" w:space="0" w:color="CCCCCC"/>
              <w:right w:val="single" w:sz="1" w:space="0" w:color="CCCCCC"/>
            </w:tcBorders>
          </w:tcPr>
          <w:p w14:paraId="6AE9E3C6" w14:textId="77777777" w:rsidR="00063004" w:rsidRPr="00063004" w:rsidRDefault="00063004" w:rsidP="00C4130E">
            <w:pPr>
              <w:jc w:val="center"/>
              <w:rPr>
                <w:rFonts w:ascii="Arial" w:eastAsia="Arial" w:hAnsi="Arial" w:cs="Arial"/>
                <w:color w:val="171923"/>
                <w:highlight w:val="white"/>
                <w:lang w:val="es-CL"/>
              </w:rPr>
            </w:pPr>
            <w:r w:rsidRPr="00063004">
              <w:rPr>
                <w:rFonts w:ascii="Arial" w:eastAsia="Arial" w:hAnsi="Arial" w:cs="Arial"/>
                <w:color w:val="171923"/>
                <w:highlight w:val="white"/>
                <w:lang w:val="es-CL"/>
              </w:rPr>
              <w:t>Alta</w:t>
            </w:r>
          </w:p>
        </w:tc>
      </w:tr>
      <w:tr w:rsidR="00063004" w:rsidRPr="00063004" w14:paraId="63E61C58" w14:textId="77777777" w:rsidTr="00063004">
        <w:tc>
          <w:tcPr>
            <w:tcW w:w="1541" w:type="dxa"/>
            <w:tcBorders>
              <w:top w:val="single" w:sz="1" w:space="0" w:color="CCCCCC"/>
              <w:left w:val="single" w:sz="1" w:space="0" w:color="CCCCCC"/>
              <w:bottom w:val="single" w:sz="1" w:space="0" w:color="CCCCCC"/>
              <w:right w:val="single" w:sz="1" w:space="0" w:color="CCCCCC"/>
            </w:tcBorders>
          </w:tcPr>
          <w:p w14:paraId="4A26A32B"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CU-03</w:t>
            </w:r>
          </w:p>
        </w:tc>
        <w:tc>
          <w:tcPr>
            <w:tcW w:w="3827" w:type="dxa"/>
            <w:tcBorders>
              <w:top w:val="single" w:sz="1" w:space="0" w:color="CCCCCC"/>
              <w:left w:val="single" w:sz="1" w:space="0" w:color="CCCCCC"/>
              <w:bottom w:val="single" w:sz="1" w:space="0" w:color="CCCCCC"/>
              <w:right w:val="single" w:sz="1" w:space="0" w:color="CCCCCC"/>
            </w:tcBorders>
          </w:tcPr>
          <w:p w14:paraId="474E7E30"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Obtener Retroalimentación IA</w:t>
            </w:r>
          </w:p>
        </w:tc>
        <w:tc>
          <w:tcPr>
            <w:tcW w:w="1920" w:type="dxa"/>
            <w:tcBorders>
              <w:top w:val="single" w:sz="1" w:space="0" w:color="CCCCCC"/>
              <w:left w:val="single" w:sz="1" w:space="0" w:color="CCCCCC"/>
              <w:bottom w:val="single" w:sz="1" w:space="0" w:color="CCCCCC"/>
              <w:right w:val="single" w:sz="1" w:space="0" w:color="CCCCCC"/>
            </w:tcBorders>
          </w:tcPr>
          <w:p w14:paraId="294BE1EA"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Usuario, Sistema, IA</w:t>
            </w:r>
          </w:p>
        </w:tc>
        <w:tc>
          <w:tcPr>
            <w:tcW w:w="1924" w:type="dxa"/>
            <w:tcBorders>
              <w:top w:val="single" w:sz="1" w:space="0" w:color="CCCCCC"/>
              <w:left w:val="single" w:sz="1" w:space="0" w:color="CCCCCC"/>
              <w:bottom w:val="single" w:sz="1" w:space="0" w:color="CCCCCC"/>
              <w:right w:val="single" w:sz="1" w:space="0" w:color="CCCCCC"/>
            </w:tcBorders>
          </w:tcPr>
          <w:p w14:paraId="5F2685C1" w14:textId="77777777" w:rsidR="00063004" w:rsidRPr="00063004" w:rsidRDefault="00063004" w:rsidP="00C4130E">
            <w:pPr>
              <w:jc w:val="center"/>
              <w:rPr>
                <w:rFonts w:ascii="Arial" w:eastAsia="Arial" w:hAnsi="Arial" w:cs="Arial"/>
                <w:color w:val="171923"/>
                <w:highlight w:val="white"/>
                <w:lang w:val="es-CL"/>
              </w:rPr>
            </w:pPr>
            <w:r w:rsidRPr="00063004">
              <w:rPr>
                <w:rFonts w:ascii="Arial" w:eastAsia="Arial" w:hAnsi="Arial" w:cs="Arial"/>
                <w:color w:val="171923"/>
                <w:highlight w:val="white"/>
                <w:lang w:val="es-CL"/>
              </w:rPr>
              <w:t>Alta</w:t>
            </w:r>
          </w:p>
        </w:tc>
      </w:tr>
      <w:tr w:rsidR="00063004" w:rsidRPr="00063004" w14:paraId="3CD53629" w14:textId="77777777" w:rsidTr="00063004">
        <w:tc>
          <w:tcPr>
            <w:tcW w:w="1541" w:type="dxa"/>
            <w:tcBorders>
              <w:top w:val="single" w:sz="1" w:space="0" w:color="CCCCCC"/>
              <w:left w:val="single" w:sz="1" w:space="0" w:color="CCCCCC"/>
              <w:bottom w:val="single" w:sz="1" w:space="0" w:color="CCCCCC"/>
              <w:right w:val="single" w:sz="1" w:space="0" w:color="CCCCCC"/>
            </w:tcBorders>
          </w:tcPr>
          <w:p w14:paraId="0DDA5701"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CU-04</w:t>
            </w:r>
          </w:p>
        </w:tc>
        <w:tc>
          <w:tcPr>
            <w:tcW w:w="3827" w:type="dxa"/>
            <w:tcBorders>
              <w:top w:val="single" w:sz="1" w:space="0" w:color="CCCCCC"/>
              <w:left w:val="single" w:sz="1" w:space="0" w:color="CCCCCC"/>
              <w:bottom w:val="single" w:sz="1" w:space="0" w:color="CCCCCC"/>
              <w:right w:val="single" w:sz="1" w:space="0" w:color="CCCCCC"/>
            </w:tcBorders>
          </w:tcPr>
          <w:p w14:paraId="0C487E95"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Gestionar Perfil Profesional</w:t>
            </w:r>
          </w:p>
        </w:tc>
        <w:tc>
          <w:tcPr>
            <w:tcW w:w="1920" w:type="dxa"/>
            <w:tcBorders>
              <w:top w:val="single" w:sz="1" w:space="0" w:color="CCCCCC"/>
              <w:left w:val="single" w:sz="1" w:space="0" w:color="CCCCCC"/>
              <w:bottom w:val="single" w:sz="1" w:space="0" w:color="CCCCCC"/>
              <w:right w:val="single" w:sz="1" w:space="0" w:color="CCCCCC"/>
            </w:tcBorders>
          </w:tcPr>
          <w:p w14:paraId="542CDCF7"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Usuario, Sistema</w:t>
            </w:r>
          </w:p>
        </w:tc>
        <w:tc>
          <w:tcPr>
            <w:tcW w:w="1924" w:type="dxa"/>
            <w:tcBorders>
              <w:top w:val="single" w:sz="1" w:space="0" w:color="CCCCCC"/>
              <w:left w:val="single" w:sz="1" w:space="0" w:color="CCCCCC"/>
              <w:bottom w:val="single" w:sz="1" w:space="0" w:color="CCCCCC"/>
              <w:right w:val="single" w:sz="1" w:space="0" w:color="CCCCCC"/>
            </w:tcBorders>
          </w:tcPr>
          <w:p w14:paraId="5825CA78" w14:textId="77777777" w:rsidR="00063004" w:rsidRPr="00063004" w:rsidRDefault="00063004" w:rsidP="00C4130E">
            <w:pPr>
              <w:jc w:val="center"/>
              <w:rPr>
                <w:rFonts w:ascii="Arial" w:eastAsia="Arial" w:hAnsi="Arial" w:cs="Arial"/>
                <w:color w:val="171923"/>
                <w:highlight w:val="white"/>
                <w:lang w:val="es-CL"/>
              </w:rPr>
            </w:pPr>
            <w:r w:rsidRPr="00063004">
              <w:rPr>
                <w:rFonts w:ascii="Arial" w:eastAsia="Arial" w:hAnsi="Arial" w:cs="Arial"/>
                <w:color w:val="171923"/>
                <w:highlight w:val="white"/>
                <w:lang w:val="es-CL"/>
              </w:rPr>
              <w:t>Media</w:t>
            </w:r>
          </w:p>
        </w:tc>
      </w:tr>
      <w:tr w:rsidR="00063004" w:rsidRPr="00063004" w14:paraId="511D595B" w14:textId="77777777" w:rsidTr="00063004">
        <w:tc>
          <w:tcPr>
            <w:tcW w:w="1541" w:type="dxa"/>
            <w:tcBorders>
              <w:top w:val="single" w:sz="1" w:space="0" w:color="CCCCCC"/>
              <w:left w:val="single" w:sz="1" w:space="0" w:color="CCCCCC"/>
              <w:bottom w:val="single" w:sz="1" w:space="0" w:color="CCCCCC"/>
              <w:right w:val="single" w:sz="1" w:space="0" w:color="CCCCCC"/>
            </w:tcBorders>
          </w:tcPr>
          <w:p w14:paraId="5A8B9131"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CU-05</w:t>
            </w:r>
          </w:p>
        </w:tc>
        <w:tc>
          <w:tcPr>
            <w:tcW w:w="3827" w:type="dxa"/>
            <w:tcBorders>
              <w:top w:val="single" w:sz="1" w:space="0" w:color="CCCCCC"/>
              <w:left w:val="single" w:sz="1" w:space="0" w:color="CCCCCC"/>
              <w:bottom w:val="single" w:sz="1" w:space="0" w:color="CCCCCC"/>
              <w:right w:val="single" w:sz="1" w:space="0" w:color="CCCCCC"/>
            </w:tcBorders>
          </w:tcPr>
          <w:p w14:paraId="374DFDE3"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Visualizar Historial de Entrevistas</w:t>
            </w:r>
          </w:p>
        </w:tc>
        <w:tc>
          <w:tcPr>
            <w:tcW w:w="1920" w:type="dxa"/>
            <w:tcBorders>
              <w:top w:val="single" w:sz="1" w:space="0" w:color="CCCCCC"/>
              <w:left w:val="single" w:sz="1" w:space="0" w:color="CCCCCC"/>
              <w:bottom w:val="single" w:sz="1" w:space="0" w:color="CCCCCC"/>
              <w:right w:val="single" w:sz="1" w:space="0" w:color="CCCCCC"/>
            </w:tcBorders>
          </w:tcPr>
          <w:p w14:paraId="4611B552" w14:textId="77777777" w:rsidR="00063004" w:rsidRPr="00063004" w:rsidRDefault="00063004" w:rsidP="00C4130E">
            <w:pPr>
              <w:rPr>
                <w:rFonts w:ascii="Arial" w:eastAsia="Arial" w:hAnsi="Arial" w:cs="Arial"/>
                <w:color w:val="171923"/>
                <w:highlight w:val="white"/>
                <w:lang w:val="es-CL"/>
              </w:rPr>
            </w:pPr>
            <w:r w:rsidRPr="00063004">
              <w:rPr>
                <w:rFonts w:ascii="Arial" w:eastAsia="Arial" w:hAnsi="Arial" w:cs="Arial"/>
                <w:color w:val="171923"/>
                <w:highlight w:val="white"/>
                <w:lang w:val="es-CL"/>
              </w:rPr>
              <w:t>Usuario, Sistema</w:t>
            </w:r>
          </w:p>
        </w:tc>
        <w:tc>
          <w:tcPr>
            <w:tcW w:w="1924" w:type="dxa"/>
            <w:tcBorders>
              <w:top w:val="single" w:sz="1" w:space="0" w:color="CCCCCC"/>
              <w:left w:val="single" w:sz="1" w:space="0" w:color="CCCCCC"/>
              <w:bottom w:val="single" w:sz="1" w:space="0" w:color="CCCCCC"/>
              <w:right w:val="single" w:sz="1" w:space="0" w:color="CCCCCC"/>
            </w:tcBorders>
          </w:tcPr>
          <w:p w14:paraId="3065EC0C" w14:textId="77777777" w:rsidR="00063004" w:rsidRPr="00063004" w:rsidRDefault="00063004" w:rsidP="00C4130E">
            <w:pPr>
              <w:jc w:val="center"/>
              <w:rPr>
                <w:rFonts w:ascii="Arial" w:eastAsia="Arial" w:hAnsi="Arial" w:cs="Arial"/>
                <w:color w:val="171923"/>
                <w:highlight w:val="white"/>
                <w:lang w:val="es-CL"/>
              </w:rPr>
            </w:pPr>
            <w:r w:rsidRPr="00063004">
              <w:rPr>
                <w:rFonts w:ascii="Arial" w:eastAsia="Arial" w:hAnsi="Arial" w:cs="Arial"/>
                <w:color w:val="171923"/>
                <w:highlight w:val="white"/>
                <w:lang w:val="es-CL"/>
              </w:rPr>
              <w:t>Media</w:t>
            </w:r>
          </w:p>
        </w:tc>
      </w:tr>
    </w:tbl>
    <w:p w14:paraId="73DE4CF8" w14:textId="77777777" w:rsidR="002E3492" w:rsidRDefault="002E3492">
      <w:pPr>
        <w:rPr>
          <w:b/>
          <w:bCs/>
          <w:color w:val="366091"/>
          <w:sz w:val="26"/>
          <w:szCs w:val="26"/>
        </w:rPr>
      </w:pPr>
      <w:r>
        <w:rPr>
          <w:color w:val="366091"/>
        </w:rPr>
        <w:br w:type="page"/>
      </w:r>
    </w:p>
    <w:p w14:paraId="2F30DAD7" w14:textId="69FB970A" w:rsidR="00063004" w:rsidRDefault="00063004" w:rsidP="00063004">
      <w:pPr>
        <w:pStyle w:val="Ttulo2"/>
        <w:spacing w:after="120"/>
        <w:jc w:val="both"/>
        <w:rPr>
          <w:rFonts w:ascii="Calibri" w:eastAsia="Calibri" w:hAnsi="Calibri" w:cs="Calibri"/>
          <w:color w:val="366091"/>
        </w:rPr>
      </w:pPr>
      <w:bookmarkStart w:id="21" w:name="_Toc215761936"/>
      <w:r>
        <w:rPr>
          <w:rFonts w:ascii="Calibri" w:eastAsia="Calibri" w:hAnsi="Calibri" w:cs="Calibri"/>
          <w:color w:val="366091"/>
        </w:rPr>
        <w:lastRenderedPageBreak/>
        <w:t>4</w:t>
      </w:r>
      <w:r w:rsidRPr="003F7BF2">
        <w:rPr>
          <w:rFonts w:ascii="Calibri" w:eastAsia="Calibri" w:hAnsi="Calibri" w:cs="Calibri"/>
          <w:color w:val="366091"/>
        </w:rPr>
        <w:t>.</w:t>
      </w:r>
      <w:r>
        <w:rPr>
          <w:rFonts w:ascii="Calibri" w:eastAsia="Calibri" w:hAnsi="Calibri" w:cs="Calibri"/>
          <w:color w:val="366091"/>
        </w:rPr>
        <w:t>3</w:t>
      </w:r>
      <w:r w:rsidRPr="003F7BF2">
        <w:rPr>
          <w:rFonts w:ascii="Calibri" w:eastAsia="Calibri" w:hAnsi="Calibri" w:cs="Calibri"/>
          <w:color w:val="366091"/>
        </w:rPr>
        <w:t xml:space="preserve"> </w:t>
      </w:r>
      <w:r w:rsidRPr="00063004">
        <w:rPr>
          <w:rFonts w:ascii="Calibri" w:eastAsia="Calibri" w:hAnsi="Calibri" w:cs="Calibri"/>
          <w:color w:val="366091"/>
        </w:rPr>
        <w:t>Especificación de Escenarios de Calidad Relevantes</w:t>
      </w:r>
      <w:bookmarkEnd w:id="21"/>
    </w:p>
    <w:p w14:paraId="7C818E7B" w14:textId="77777777" w:rsidR="00063004" w:rsidRDefault="00063004" w:rsidP="00063004">
      <w:pPr>
        <w:rPr>
          <w:rFonts w:ascii="Arial" w:eastAsia="Arial" w:hAnsi="Arial" w:cs="Arial"/>
          <w:color w:val="171923"/>
          <w:highlight w:val="white"/>
          <w:lang w:val="es-CL"/>
        </w:rPr>
      </w:pPr>
      <w:r w:rsidRPr="00063004">
        <w:rPr>
          <w:rFonts w:ascii="Arial" w:eastAsia="Arial" w:hAnsi="Arial" w:cs="Arial"/>
          <w:color w:val="171923"/>
          <w:highlight w:val="white"/>
          <w:lang w:val="es-CL"/>
        </w:rPr>
        <w:t>Después de un análisis con los stakeholders, los escenarios de calidad más relevantes son:</w:t>
      </w:r>
    </w:p>
    <w:p w14:paraId="2925B736" w14:textId="77777777" w:rsidR="00063004" w:rsidRDefault="00063004" w:rsidP="00063004">
      <w:pPr>
        <w:spacing w:before="240"/>
      </w:pPr>
      <w:r>
        <w:rPr>
          <w:b/>
          <w:bCs/>
        </w:rPr>
        <w:t>ID: QS1</w:t>
      </w:r>
    </w:p>
    <w:p w14:paraId="26F249D7"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Nombre</w:t>
      </w:r>
      <w:r w:rsidRPr="00063004">
        <w:rPr>
          <w:rFonts w:ascii="Arial" w:eastAsia="Arial" w:hAnsi="Arial" w:cs="Arial"/>
          <w:color w:val="171923"/>
          <w:highlight w:val="white"/>
          <w:lang w:val="es-CL"/>
        </w:rPr>
        <w:t>: Desempeño en Generación de Preguntas IA</w:t>
      </w:r>
    </w:p>
    <w:p w14:paraId="380791ED"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Sinopsis</w:t>
      </w:r>
      <w:r w:rsidRPr="00063004">
        <w:rPr>
          <w:rFonts w:ascii="Arial" w:eastAsia="Arial" w:hAnsi="Arial" w:cs="Arial"/>
          <w:color w:val="171923"/>
          <w:highlight w:val="white"/>
          <w:lang w:val="es-CL"/>
        </w:rPr>
        <w:t>: Tiempo de respuesta en la generación de preguntas contextualizadas por IA.</w:t>
      </w:r>
    </w:p>
    <w:p w14:paraId="1575FC41"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Entorno</w:t>
      </w:r>
      <w:r w:rsidRPr="00063004">
        <w:rPr>
          <w:rFonts w:ascii="Arial" w:eastAsia="Arial" w:hAnsi="Arial" w:cs="Arial"/>
          <w:color w:val="171923"/>
          <w:highlight w:val="white"/>
          <w:lang w:val="es-CL"/>
        </w:rPr>
        <w:t>: Usuario inicia una sesión de entrevista.</w:t>
      </w:r>
    </w:p>
    <w:p w14:paraId="6A5B0434"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Cambio en el entorno</w:t>
      </w:r>
      <w:r w:rsidRPr="00063004">
        <w:rPr>
          <w:rFonts w:ascii="Arial" w:eastAsia="Arial" w:hAnsi="Arial" w:cs="Arial"/>
          <w:color w:val="171923"/>
          <w:highlight w:val="white"/>
          <w:lang w:val="es-CL"/>
        </w:rPr>
        <w:t>: Sistema solicita generación de pregunta a OpenAI GPT-4.</w:t>
      </w:r>
    </w:p>
    <w:p w14:paraId="40BD40BE"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Comportamiento esperado</w:t>
      </w:r>
      <w:r w:rsidRPr="00063004">
        <w:rPr>
          <w:rFonts w:ascii="Arial" w:eastAsia="Arial" w:hAnsi="Arial" w:cs="Arial"/>
          <w:color w:val="171923"/>
          <w:highlight w:val="white"/>
          <w:lang w:val="es-CL"/>
        </w:rPr>
        <w:t>: La pregunta se genera y muestra al usuario en menos de 3 segundos.</w:t>
      </w:r>
    </w:p>
    <w:p w14:paraId="37698A8C"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Medida</w:t>
      </w:r>
      <w:r w:rsidRPr="00063004">
        <w:rPr>
          <w:rFonts w:ascii="Arial" w:eastAsia="Arial" w:hAnsi="Arial" w:cs="Arial"/>
          <w:color w:val="171923"/>
          <w:highlight w:val="white"/>
          <w:lang w:val="es-CL"/>
        </w:rPr>
        <w:t>: 95% de las solicitudes completan en &lt; 3 segundos.</w:t>
      </w:r>
    </w:p>
    <w:p w14:paraId="66F4E84F"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Prioridad Arquitectónica</w:t>
      </w:r>
      <w:r w:rsidRPr="00063004">
        <w:rPr>
          <w:rFonts w:ascii="Arial" w:eastAsia="Arial" w:hAnsi="Arial" w:cs="Arial"/>
          <w:color w:val="171923"/>
          <w:highlight w:val="white"/>
          <w:lang w:val="es-CL"/>
        </w:rPr>
        <w:t>: Alta</w:t>
      </w:r>
    </w:p>
    <w:p w14:paraId="5C811B87" w14:textId="77777777" w:rsid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Aplicación</w:t>
      </w:r>
      <w:r w:rsidRPr="00063004">
        <w:rPr>
          <w:rFonts w:ascii="Arial" w:eastAsia="Arial" w:hAnsi="Arial" w:cs="Arial"/>
          <w:color w:val="171923"/>
          <w:highlight w:val="white"/>
          <w:lang w:val="es-CL"/>
        </w:rPr>
        <w:t>: Global</w:t>
      </w:r>
    </w:p>
    <w:p w14:paraId="5900A77D" w14:textId="77777777" w:rsidR="00063004" w:rsidRPr="00063004" w:rsidRDefault="00063004" w:rsidP="00063004">
      <w:pPr>
        <w:rPr>
          <w:rFonts w:ascii="Arial" w:eastAsia="Arial" w:hAnsi="Arial" w:cs="Arial"/>
          <w:color w:val="171923"/>
          <w:highlight w:val="white"/>
          <w:lang w:val="es-CL"/>
        </w:rPr>
      </w:pPr>
    </w:p>
    <w:p w14:paraId="79FEBE29" w14:textId="124CE177" w:rsidR="00063004" w:rsidRPr="00063004" w:rsidRDefault="00063004" w:rsidP="00063004">
      <w:pPr>
        <w:rPr>
          <w:rFonts w:ascii="Arial" w:eastAsia="Arial" w:hAnsi="Arial" w:cs="Arial"/>
          <w:b/>
          <w:bCs/>
          <w:color w:val="171923"/>
          <w:highlight w:val="white"/>
          <w:lang w:val="es-CL"/>
        </w:rPr>
      </w:pPr>
      <w:r w:rsidRPr="00063004">
        <w:rPr>
          <w:rFonts w:ascii="Arial" w:eastAsia="Arial" w:hAnsi="Arial" w:cs="Arial"/>
          <w:b/>
          <w:bCs/>
          <w:color w:val="171923"/>
          <w:highlight w:val="white"/>
          <w:lang w:val="es-CL"/>
        </w:rPr>
        <w:t>ID: QS2</w:t>
      </w:r>
    </w:p>
    <w:p w14:paraId="3CD234FD"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Nombre</w:t>
      </w:r>
      <w:r w:rsidRPr="00063004">
        <w:rPr>
          <w:rFonts w:ascii="Arial" w:eastAsia="Arial" w:hAnsi="Arial" w:cs="Arial"/>
          <w:color w:val="171923"/>
          <w:highlight w:val="white"/>
          <w:lang w:val="es-CL"/>
        </w:rPr>
        <w:t>: Seguridad de Datos de Usuario</w:t>
      </w:r>
    </w:p>
    <w:p w14:paraId="67479EC1"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Sinopsis</w:t>
      </w:r>
      <w:r w:rsidRPr="00063004">
        <w:rPr>
          <w:rFonts w:ascii="Arial" w:eastAsia="Arial" w:hAnsi="Arial" w:cs="Arial"/>
          <w:color w:val="171923"/>
          <w:highlight w:val="white"/>
          <w:lang w:val="es-CL"/>
        </w:rPr>
        <w:t>: Protección de información sensible de usuarios mediante encriptación y autenticación robusta.</w:t>
      </w:r>
    </w:p>
    <w:p w14:paraId="41A251F1"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Entorno</w:t>
      </w:r>
      <w:r w:rsidRPr="00063004">
        <w:rPr>
          <w:rFonts w:ascii="Arial" w:eastAsia="Arial" w:hAnsi="Arial" w:cs="Arial"/>
          <w:color w:val="171923"/>
          <w:highlight w:val="white"/>
          <w:lang w:val="es-CL"/>
        </w:rPr>
        <w:t>: Sistema opera normalmente.</w:t>
      </w:r>
    </w:p>
    <w:p w14:paraId="0B2E5FBF"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Cambio en el entorno</w:t>
      </w:r>
      <w:r w:rsidRPr="00063004">
        <w:rPr>
          <w:rFonts w:ascii="Arial" w:eastAsia="Arial" w:hAnsi="Arial" w:cs="Arial"/>
          <w:color w:val="171923"/>
          <w:highlight w:val="white"/>
          <w:lang w:val="es-CL"/>
        </w:rPr>
        <w:t>: Intento de acceso no autorizado o interceptación de datos.</w:t>
      </w:r>
    </w:p>
    <w:p w14:paraId="0D1BEA06"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Comportamiento esperado</w:t>
      </w:r>
      <w:r w:rsidRPr="00063004">
        <w:rPr>
          <w:rFonts w:ascii="Arial" w:eastAsia="Arial" w:hAnsi="Arial" w:cs="Arial"/>
          <w:color w:val="171923"/>
          <w:highlight w:val="white"/>
          <w:lang w:val="es-CL"/>
        </w:rPr>
        <w:t xml:space="preserve">: Sistema detecta y bloquea intentos no autorizados. Contraseñas encriptadas con </w:t>
      </w:r>
      <w:proofErr w:type="spellStart"/>
      <w:r w:rsidRPr="00063004">
        <w:rPr>
          <w:rFonts w:ascii="Arial" w:eastAsia="Arial" w:hAnsi="Arial" w:cs="Arial"/>
          <w:color w:val="171923"/>
          <w:highlight w:val="white"/>
          <w:lang w:val="es-CL"/>
        </w:rPr>
        <w:t>bcrypt</w:t>
      </w:r>
      <w:proofErr w:type="spellEnd"/>
      <w:r w:rsidRPr="00063004">
        <w:rPr>
          <w:rFonts w:ascii="Arial" w:eastAsia="Arial" w:hAnsi="Arial" w:cs="Arial"/>
          <w:color w:val="171923"/>
          <w:highlight w:val="white"/>
          <w:lang w:val="es-CL"/>
        </w:rPr>
        <w:t>. Comunicación HTTPS.</w:t>
      </w:r>
    </w:p>
    <w:p w14:paraId="02ED8E2C"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Medida</w:t>
      </w:r>
      <w:r w:rsidRPr="00063004">
        <w:rPr>
          <w:rFonts w:ascii="Arial" w:eastAsia="Arial" w:hAnsi="Arial" w:cs="Arial"/>
          <w:color w:val="171923"/>
          <w:highlight w:val="white"/>
          <w:lang w:val="es-CL"/>
        </w:rPr>
        <w:t xml:space="preserve">: 0% de brechas de seguridad. 100% de contraseñas encriptadas. Todos los </w:t>
      </w:r>
      <w:proofErr w:type="spellStart"/>
      <w:r w:rsidRPr="00063004">
        <w:rPr>
          <w:rFonts w:ascii="Arial" w:eastAsia="Arial" w:hAnsi="Arial" w:cs="Arial"/>
          <w:color w:val="171923"/>
          <w:highlight w:val="white"/>
          <w:lang w:val="es-CL"/>
        </w:rPr>
        <w:t>endpoints</w:t>
      </w:r>
      <w:proofErr w:type="spellEnd"/>
      <w:r w:rsidRPr="00063004">
        <w:rPr>
          <w:rFonts w:ascii="Arial" w:eastAsia="Arial" w:hAnsi="Arial" w:cs="Arial"/>
          <w:color w:val="171923"/>
          <w:highlight w:val="white"/>
          <w:lang w:val="es-CL"/>
        </w:rPr>
        <w:t xml:space="preserve"> requieren autenticación JWT.</w:t>
      </w:r>
    </w:p>
    <w:p w14:paraId="6E73E4FB"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Prioridad Arquitectónica</w:t>
      </w:r>
      <w:r w:rsidRPr="00063004">
        <w:rPr>
          <w:rFonts w:ascii="Arial" w:eastAsia="Arial" w:hAnsi="Arial" w:cs="Arial"/>
          <w:color w:val="171923"/>
          <w:highlight w:val="white"/>
          <w:lang w:val="es-CL"/>
        </w:rPr>
        <w:t>: Alta</w:t>
      </w:r>
    </w:p>
    <w:p w14:paraId="6F245776"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Aplicación</w:t>
      </w:r>
      <w:r w:rsidRPr="00063004">
        <w:rPr>
          <w:rFonts w:ascii="Arial" w:eastAsia="Arial" w:hAnsi="Arial" w:cs="Arial"/>
          <w:color w:val="171923"/>
          <w:highlight w:val="white"/>
          <w:lang w:val="es-CL"/>
        </w:rPr>
        <w:t>: Global</w:t>
      </w:r>
    </w:p>
    <w:p w14:paraId="7B73533C" w14:textId="77777777" w:rsidR="00063004" w:rsidRDefault="00063004">
      <w:pPr>
        <w:rPr>
          <w:rFonts w:ascii="Arial" w:eastAsia="Arial" w:hAnsi="Arial" w:cs="Arial"/>
          <w:color w:val="171923"/>
          <w:highlight w:val="white"/>
          <w:lang w:val="es-CL"/>
        </w:rPr>
      </w:pPr>
      <w:r>
        <w:rPr>
          <w:rFonts w:ascii="Arial" w:eastAsia="Arial" w:hAnsi="Arial" w:cs="Arial"/>
          <w:color w:val="171923"/>
          <w:highlight w:val="white"/>
          <w:lang w:val="es-CL"/>
        </w:rPr>
        <w:br w:type="page"/>
      </w:r>
    </w:p>
    <w:p w14:paraId="603C3863" w14:textId="2A723BF8" w:rsidR="00063004" w:rsidRPr="00063004" w:rsidRDefault="00063004" w:rsidP="00063004">
      <w:pPr>
        <w:spacing w:before="240"/>
        <w:rPr>
          <w:rFonts w:ascii="Arial" w:eastAsia="Arial" w:hAnsi="Arial" w:cs="Arial"/>
          <w:b/>
          <w:bCs/>
          <w:color w:val="171923"/>
          <w:highlight w:val="white"/>
          <w:lang w:val="es-CL"/>
        </w:rPr>
      </w:pPr>
      <w:r w:rsidRPr="00063004">
        <w:rPr>
          <w:rFonts w:ascii="Arial" w:eastAsia="Arial" w:hAnsi="Arial" w:cs="Arial"/>
          <w:b/>
          <w:bCs/>
          <w:color w:val="171923"/>
          <w:highlight w:val="white"/>
          <w:lang w:val="es-CL"/>
        </w:rPr>
        <w:lastRenderedPageBreak/>
        <w:t>ID: QS3</w:t>
      </w:r>
    </w:p>
    <w:p w14:paraId="014C04D0"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Nombre</w:t>
      </w:r>
      <w:r w:rsidRPr="00063004">
        <w:rPr>
          <w:rFonts w:ascii="Arial" w:eastAsia="Arial" w:hAnsi="Arial" w:cs="Arial"/>
          <w:color w:val="171923"/>
          <w:highlight w:val="white"/>
          <w:lang w:val="es-CL"/>
        </w:rPr>
        <w:t>: Disponibilidad y Tolerancia a Fallos</w:t>
      </w:r>
    </w:p>
    <w:p w14:paraId="5C6140AE"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Sinopsis</w:t>
      </w:r>
      <w:r w:rsidRPr="00063004">
        <w:rPr>
          <w:rFonts w:ascii="Arial" w:eastAsia="Arial" w:hAnsi="Arial" w:cs="Arial"/>
          <w:color w:val="171923"/>
          <w:highlight w:val="white"/>
          <w:lang w:val="es-CL"/>
        </w:rPr>
        <w:t>: Sistema mantiene disponibilidad ante fallos de servicios externos.</w:t>
      </w:r>
    </w:p>
    <w:p w14:paraId="19FB37FE"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Entorno</w:t>
      </w:r>
      <w:r w:rsidRPr="00063004">
        <w:rPr>
          <w:rFonts w:ascii="Arial" w:eastAsia="Arial" w:hAnsi="Arial" w:cs="Arial"/>
          <w:color w:val="171923"/>
          <w:highlight w:val="white"/>
          <w:lang w:val="es-CL"/>
        </w:rPr>
        <w:t>: Sistema opera con dependencias externas (OpenAI, Google Cloud, D-ID).</w:t>
      </w:r>
    </w:p>
    <w:p w14:paraId="559FD5FA"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Cambio en el entorno</w:t>
      </w:r>
      <w:r w:rsidRPr="00063004">
        <w:rPr>
          <w:rFonts w:ascii="Arial" w:eastAsia="Arial" w:hAnsi="Arial" w:cs="Arial"/>
          <w:color w:val="171923"/>
          <w:highlight w:val="white"/>
          <w:lang w:val="es-CL"/>
        </w:rPr>
        <w:t>: Fallo temporal de servicio externo (</w:t>
      </w:r>
      <w:proofErr w:type="spellStart"/>
      <w:r w:rsidRPr="00063004">
        <w:rPr>
          <w:rFonts w:ascii="Arial" w:eastAsia="Arial" w:hAnsi="Arial" w:cs="Arial"/>
          <w:color w:val="171923"/>
          <w:highlight w:val="white"/>
          <w:lang w:val="es-CL"/>
        </w:rPr>
        <w:t>timeout</w:t>
      </w:r>
      <w:proofErr w:type="spellEnd"/>
      <w:r w:rsidRPr="00063004">
        <w:rPr>
          <w:rFonts w:ascii="Arial" w:eastAsia="Arial" w:hAnsi="Arial" w:cs="Arial"/>
          <w:color w:val="171923"/>
          <w:highlight w:val="white"/>
          <w:lang w:val="es-CL"/>
        </w:rPr>
        <w:t xml:space="preserve">, </w:t>
      </w:r>
      <w:proofErr w:type="spellStart"/>
      <w:r w:rsidRPr="00063004">
        <w:rPr>
          <w:rFonts w:ascii="Arial" w:eastAsia="Arial" w:hAnsi="Arial" w:cs="Arial"/>
          <w:color w:val="171923"/>
          <w:highlight w:val="white"/>
          <w:lang w:val="es-CL"/>
        </w:rPr>
        <w:t>rate</w:t>
      </w:r>
      <w:proofErr w:type="spellEnd"/>
      <w:r w:rsidRPr="00063004">
        <w:rPr>
          <w:rFonts w:ascii="Arial" w:eastAsia="Arial" w:hAnsi="Arial" w:cs="Arial"/>
          <w:color w:val="171923"/>
          <w:highlight w:val="white"/>
          <w:lang w:val="es-CL"/>
        </w:rPr>
        <w:t xml:space="preserve"> </w:t>
      </w:r>
      <w:proofErr w:type="spellStart"/>
      <w:r w:rsidRPr="00063004">
        <w:rPr>
          <w:rFonts w:ascii="Arial" w:eastAsia="Arial" w:hAnsi="Arial" w:cs="Arial"/>
          <w:color w:val="171923"/>
          <w:highlight w:val="white"/>
          <w:lang w:val="es-CL"/>
        </w:rPr>
        <w:t>limit</w:t>
      </w:r>
      <w:proofErr w:type="spellEnd"/>
      <w:r w:rsidRPr="00063004">
        <w:rPr>
          <w:rFonts w:ascii="Arial" w:eastAsia="Arial" w:hAnsi="Arial" w:cs="Arial"/>
          <w:color w:val="171923"/>
          <w:highlight w:val="white"/>
          <w:lang w:val="es-CL"/>
        </w:rPr>
        <w:t>, error 5xx).</w:t>
      </w:r>
    </w:p>
    <w:p w14:paraId="6FE0B554"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Comportamiento esperado</w:t>
      </w:r>
      <w:r w:rsidRPr="00063004">
        <w:rPr>
          <w:rFonts w:ascii="Arial" w:eastAsia="Arial" w:hAnsi="Arial" w:cs="Arial"/>
          <w:color w:val="171923"/>
          <w:highlight w:val="white"/>
          <w:lang w:val="es-CL"/>
        </w:rPr>
        <w:t xml:space="preserve">: Sistema implementa </w:t>
      </w:r>
      <w:proofErr w:type="spellStart"/>
      <w:r w:rsidRPr="00063004">
        <w:rPr>
          <w:rFonts w:ascii="Arial" w:eastAsia="Arial" w:hAnsi="Arial" w:cs="Arial"/>
          <w:color w:val="171923"/>
          <w:highlight w:val="white"/>
          <w:lang w:val="es-CL"/>
        </w:rPr>
        <w:t>retry</w:t>
      </w:r>
      <w:proofErr w:type="spellEnd"/>
      <w:r w:rsidRPr="00063004">
        <w:rPr>
          <w:rFonts w:ascii="Arial" w:eastAsia="Arial" w:hAnsi="Arial" w:cs="Arial"/>
          <w:color w:val="171923"/>
          <w:highlight w:val="white"/>
          <w:lang w:val="es-CL"/>
        </w:rPr>
        <w:t xml:space="preserve"> </w:t>
      </w:r>
      <w:proofErr w:type="spellStart"/>
      <w:r w:rsidRPr="00063004">
        <w:rPr>
          <w:rFonts w:ascii="Arial" w:eastAsia="Arial" w:hAnsi="Arial" w:cs="Arial"/>
          <w:color w:val="171923"/>
          <w:highlight w:val="white"/>
          <w:lang w:val="es-CL"/>
        </w:rPr>
        <w:t>logic</w:t>
      </w:r>
      <w:proofErr w:type="spellEnd"/>
      <w:r w:rsidRPr="00063004">
        <w:rPr>
          <w:rFonts w:ascii="Arial" w:eastAsia="Arial" w:hAnsi="Arial" w:cs="Arial"/>
          <w:color w:val="171923"/>
          <w:highlight w:val="white"/>
          <w:lang w:val="es-CL"/>
        </w:rPr>
        <w:t xml:space="preserve"> con </w:t>
      </w:r>
      <w:proofErr w:type="spellStart"/>
      <w:r w:rsidRPr="00063004">
        <w:rPr>
          <w:rFonts w:ascii="Arial" w:eastAsia="Arial" w:hAnsi="Arial" w:cs="Arial"/>
          <w:color w:val="171923"/>
          <w:highlight w:val="white"/>
          <w:lang w:val="es-CL"/>
        </w:rPr>
        <w:t>backoff</w:t>
      </w:r>
      <w:proofErr w:type="spellEnd"/>
      <w:r w:rsidRPr="00063004">
        <w:rPr>
          <w:rFonts w:ascii="Arial" w:eastAsia="Arial" w:hAnsi="Arial" w:cs="Arial"/>
          <w:color w:val="171923"/>
          <w:highlight w:val="white"/>
          <w:lang w:val="es-CL"/>
        </w:rPr>
        <w:t xml:space="preserve"> exponencial. Muestra mensajes de error amigables. Permite al usuario reintentar.</w:t>
      </w:r>
    </w:p>
    <w:p w14:paraId="1A994BBB"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Medida</w:t>
      </w:r>
      <w:r w:rsidRPr="00063004">
        <w:rPr>
          <w:rFonts w:ascii="Arial" w:eastAsia="Arial" w:hAnsi="Arial" w:cs="Arial"/>
          <w:color w:val="171923"/>
          <w:highlight w:val="white"/>
          <w:lang w:val="es-CL"/>
        </w:rPr>
        <w:t xml:space="preserve">: </w:t>
      </w:r>
      <w:proofErr w:type="spellStart"/>
      <w:r w:rsidRPr="00063004">
        <w:rPr>
          <w:rFonts w:ascii="Arial" w:eastAsia="Arial" w:hAnsi="Arial" w:cs="Arial"/>
          <w:color w:val="171923"/>
          <w:highlight w:val="white"/>
          <w:lang w:val="es-CL"/>
        </w:rPr>
        <w:t>Uptime</w:t>
      </w:r>
      <w:proofErr w:type="spellEnd"/>
      <w:r w:rsidRPr="00063004">
        <w:rPr>
          <w:rFonts w:ascii="Arial" w:eastAsia="Arial" w:hAnsi="Arial" w:cs="Arial"/>
          <w:color w:val="171923"/>
          <w:highlight w:val="white"/>
          <w:lang w:val="es-CL"/>
        </w:rPr>
        <w:t xml:space="preserve"> del 99% durante horario de uso. Máximo 3 intentos de </w:t>
      </w:r>
      <w:proofErr w:type="spellStart"/>
      <w:r w:rsidRPr="00063004">
        <w:rPr>
          <w:rFonts w:ascii="Arial" w:eastAsia="Arial" w:hAnsi="Arial" w:cs="Arial"/>
          <w:color w:val="171923"/>
          <w:highlight w:val="white"/>
          <w:lang w:val="es-CL"/>
        </w:rPr>
        <w:t>retry</w:t>
      </w:r>
      <w:proofErr w:type="spellEnd"/>
      <w:r w:rsidRPr="00063004">
        <w:rPr>
          <w:rFonts w:ascii="Arial" w:eastAsia="Arial" w:hAnsi="Arial" w:cs="Arial"/>
          <w:color w:val="171923"/>
          <w:highlight w:val="white"/>
          <w:lang w:val="es-CL"/>
        </w:rPr>
        <w:t xml:space="preserve"> antes de fallo.</w:t>
      </w:r>
    </w:p>
    <w:p w14:paraId="05FB1449"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Prioridad Arquitectónica</w:t>
      </w:r>
      <w:r w:rsidRPr="00063004">
        <w:rPr>
          <w:rFonts w:ascii="Arial" w:eastAsia="Arial" w:hAnsi="Arial" w:cs="Arial"/>
          <w:color w:val="171923"/>
          <w:highlight w:val="white"/>
          <w:lang w:val="es-CL"/>
        </w:rPr>
        <w:t>: Alta</w:t>
      </w:r>
    </w:p>
    <w:p w14:paraId="0C45F5B6" w14:textId="77777777" w:rsid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Aplicación</w:t>
      </w:r>
      <w:r w:rsidRPr="00063004">
        <w:rPr>
          <w:rFonts w:ascii="Arial" w:eastAsia="Arial" w:hAnsi="Arial" w:cs="Arial"/>
          <w:color w:val="171923"/>
          <w:highlight w:val="white"/>
          <w:lang w:val="es-CL"/>
        </w:rPr>
        <w:t>: Global</w:t>
      </w:r>
    </w:p>
    <w:p w14:paraId="14B5D9A1" w14:textId="77777777" w:rsidR="00063004" w:rsidRPr="00063004" w:rsidRDefault="00063004" w:rsidP="00063004">
      <w:pPr>
        <w:rPr>
          <w:rFonts w:ascii="Arial" w:eastAsia="Arial" w:hAnsi="Arial" w:cs="Arial"/>
          <w:color w:val="171923"/>
          <w:highlight w:val="white"/>
          <w:lang w:val="es-CL"/>
        </w:rPr>
      </w:pPr>
    </w:p>
    <w:p w14:paraId="72EFFBA4" w14:textId="77777777" w:rsidR="00063004" w:rsidRPr="00063004" w:rsidRDefault="00063004" w:rsidP="00063004">
      <w:pPr>
        <w:spacing w:before="240"/>
        <w:rPr>
          <w:rFonts w:ascii="Arial" w:eastAsia="Arial" w:hAnsi="Arial" w:cs="Arial"/>
          <w:b/>
          <w:bCs/>
          <w:color w:val="171923"/>
          <w:highlight w:val="white"/>
          <w:lang w:val="es-CL"/>
        </w:rPr>
      </w:pPr>
      <w:r w:rsidRPr="00063004">
        <w:rPr>
          <w:rFonts w:ascii="Arial" w:eastAsia="Arial" w:hAnsi="Arial" w:cs="Arial"/>
          <w:b/>
          <w:bCs/>
          <w:color w:val="171923"/>
          <w:highlight w:val="white"/>
          <w:lang w:val="es-CL"/>
        </w:rPr>
        <w:t>ID: QS4</w:t>
      </w:r>
    </w:p>
    <w:p w14:paraId="7B95A914"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Nombre</w:t>
      </w:r>
      <w:r w:rsidRPr="00063004">
        <w:rPr>
          <w:rFonts w:ascii="Arial" w:eastAsia="Arial" w:hAnsi="Arial" w:cs="Arial"/>
          <w:color w:val="171923"/>
          <w:highlight w:val="white"/>
          <w:lang w:val="es-CL"/>
        </w:rPr>
        <w:t>: Usabilidad e Interfaz Intuitiva</w:t>
      </w:r>
    </w:p>
    <w:p w14:paraId="378450B0"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Sinopsis</w:t>
      </w:r>
      <w:r w:rsidRPr="00063004">
        <w:rPr>
          <w:rFonts w:ascii="Arial" w:eastAsia="Arial" w:hAnsi="Arial" w:cs="Arial"/>
          <w:color w:val="171923"/>
          <w:highlight w:val="white"/>
          <w:lang w:val="es-CL"/>
        </w:rPr>
        <w:t>: Usuarios pueden navegar y usar el sistema sin capacitación previa.</w:t>
      </w:r>
    </w:p>
    <w:p w14:paraId="6A18437B"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Entorno</w:t>
      </w:r>
      <w:r w:rsidRPr="00063004">
        <w:rPr>
          <w:rFonts w:ascii="Arial" w:eastAsia="Arial" w:hAnsi="Arial" w:cs="Arial"/>
          <w:color w:val="171923"/>
          <w:highlight w:val="white"/>
          <w:lang w:val="es-CL"/>
        </w:rPr>
        <w:t>: Usuario nuevo accede al sistema por primera vez.</w:t>
      </w:r>
    </w:p>
    <w:p w14:paraId="3FE1B3D4"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Cambio en el entorno</w:t>
      </w:r>
      <w:r w:rsidRPr="00063004">
        <w:rPr>
          <w:rFonts w:ascii="Arial" w:eastAsia="Arial" w:hAnsi="Arial" w:cs="Arial"/>
          <w:color w:val="171923"/>
          <w:highlight w:val="white"/>
          <w:lang w:val="es-CL"/>
        </w:rPr>
        <w:t>: Usuario intenta completar una entrevista completa.</w:t>
      </w:r>
    </w:p>
    <w:p w14:paraId="50BCA64E"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Comportamiento esperado</w:t>
      </w:r>
      <w:r w:rsidRPr="00063004">
        <w:rPr>
          <w:rFonts w:ascii="Arial" w:eastAsia="Arial" w:hAnsi="Arial" w:cs="Arial"/>
          <w:color w:val="171923"/>
          <w:highlight w:val="white"/>
          <w:lang w:val="es-CL"/>
        </w:rPr>
        <w:t xml:space="preserve">: Usuario completa exitosamente sin ayuda externa. Interfaz clara con </w:t>
      </w:r>
      <w:proofErr w:type="spellStart"/>
      <w:r w:rsidRPr="00063004">
        <w:rPr>
          <w:rFonts w:ascii="Arial" w:eastAsia="Arial" w:hAnsi="Arial" w:cs="Arial"/>
          <w:color w:val="171923"/>
          <w:highlight w:val="white"/>
          <w:lang w:val="es-CL"/>
        </w:rPr>
        <w:t>feedback</w:t>
      </w:r>
      <w:proofErr w:type="spellEnd"/>
      <w:r w:rsidRPr="00063004">
        <w:rPr>
          <w:rFonts w:ascii="Arial" w:eastAsia="Arial" w:hAnsi="Arial" w:cs="Arial"/>
          <w:color w:val="171923"/>
          <w:highlight w:val="white"/>
          <w:lang w:val="es-CL"/>
        </w:rPr>
        <w:t xml:space="preserve"> visual.</w:t>
      </w:r>
    </w:p>
    <w:p w14:paraId="7044D374"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Medida</w:t>
      </w:r>
      <w:r w:rsidRPr="00063004">
        <w:rPr>
          <w:rFonts w:ascii="Arial" w:eastAsia="Arial" w:hAnsi="Arial" w:cs="Arial"/>
          <w:color w:val="171923"/>
          <w:highlight w:val="white"/>
          <w:lang w:val="es-CL"/>
        </w:rPr>
        <w:t>: 80% de usuarios nuevos completan entrevista sin ayuda. Tiempo promedio de primera entrevista &lt; 10 minutos.</w:t>
      </w:r>
    </w:p>
    <w:p w14:paraId="1B70F02B"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Prioridad Arquitectónica</w:t>
      </w:r>
      <w:r w:rsidRPr="00063004">
        <w:rPr>
          <w:rFonts w:ascii="Arial" w:eastAsia="Arial" w:hAnsi="Arial" w:cs="Arial"/>
          <w:color w:val="171923"/>
          <w:highlight w:val="white"/>
          <w:lang w:val="es-CL"/>
        </w:rPr>
        <w:t>: Alta</w:t>
      </w:r>
    </w:p>
    <w:p w14:paraId="56BA722B" w14:textId="77777777" w:rsidR="00063004" w:rsidRPr="00063004" w:rsidRDefault="00063004" w:rsidP="00063004">
      <w:pPr>
        <w:rPr>
          <w:rFonts w:ascii="Arial" w:eastAsia="Arial" w:hAnsi="Arial" w:cs="Arial"/>
          <w:color w:val="171923"/>
          <w:highlight w:val="white"/>
          <w:lang w:val="es-CL"/>
        </w:rPr>
      </w:pPr>
      <w:r w:rsidRPr="00063004">
        <w:rPr>
          <w:rFonts w:ascii="Arial" w:eastAsia="Arial" w:hAnsi="Arial" w:cs="Arial"/>
          <w:b/>
          <w:bCs/>
          <w:color w:val="171923"/>
          <w:highlight w:val="white"/>
          <w:lang w:val="es-CL"/>
        </w:rPr>
        <w:t>Aplicación</w:t>
      </w:r>
      <w:r w:rsidRPr="00063004">
        <w:rPr>
          <w:rFonts w:ascii="Arial" w:eastAsia="Arial" w:hAnsi="Arial" w:cs="Arial"/>
          <w:color w:val="171923"/>
          <w:highlight w:val="white"/>
          <w:lang w:val="es-CL"/>
        </w:rPr>
        <w:t>: Frontend</w:t>
      </w:r>
    </w:p>
    <w:p w14:paraId="344C45DA" w14:textId="77777777" w:rsidR="00063004" w:rsidRDefault="00063004">
      <w:pPr>
        <w:rPr>
          <w:rFonts w:ascii="Arial" w:eastAsia="Arial" w:hAnsi="Arial" w:cs="Arial"/>
          <w:color w:val="171923"/>
          <w:highlight w:val="white"/>
          <w:lang w:val="es-CL"/>
        </w:rPr>
      </w:pPr>
      <w:r>
        <w:rPr>
          <w:rFonts w:ascii="Arial" w:eastAsia="Arial" w:hAnsi="Arial" w:cs="Arial"/>
          <w:color w:val="171923"/>
          <w:highlight w:val="white"/>
          <w:lang w:val="es-CL"/>
        </w:rPr>
        <w:br w:type="page"/>
      </w:r>
    </w:p>
    <w:p w14:paraId="49BABF93" w14:textId="124D2334" w:rsidR="00063004" w:rsidRPr="00A742E8" w:rsidRDefault="00063004" w:rsidP="00063004">
      <w:pPr>
        <w:spacing w:before="240"/>
        <w:rPr>
          <w:rFonts w:ascii="Arial" w:eastAsia="Arial" w:hAnsi="Arial" w:cs="Arial"/>
          <w:b/>
          <w:bCs/>
          <w:color w:val="171923"/>
          <w:highlight w:val="white"/>
          <w:lang w:val="es-CL"/>
        </w:rPr>
      </w:pPr>
      <w:r w:rsidRPr="00A742E8">
        <w:rPr>
          <w:rFonts w:ascii="Arial" w:eastAsia="Arial" w:hAnsi="Arial" w:cs="Arial"/>
          <w:b/>
          <w:bCs/>
          <w:color w:val="171923"/>
          <w:highlight w:val="white"/>
          <w:lang w:val="es-CL"/>
        </w:rPr>
        <w:lastRenderedPageBreak/>
        <w:t>ID: QS5</w:t>
      </w:r>
    </w:p>
    <w:p w14:paraId="1C545015" w14:textId="77777777" w:rsidR="00063004" w:rsidRPr="00063004" w:rsidRDefault="00063004" w:rsidP="00063004">
      <w:pPr>
        <w:rPr>
          <w:rFonts w:ascii="Arial" w:eastAsia="Arial" w:hAnsi="Arial" w:cs="Arial"/>
          <w:color w:val="171923"/>
          <w:highlight w:val="white"/>
          <w:lang w:val="es-CL"/>
        </w:rPr>
      </w:pPr>
      <w:r w:rsidRPr="00A742E8">
        <w:rPr>
          <w:rFonts w:ascii="Arial" w:eastAsia="Arial" w:hAnsi="Arial" w:cs="Arial"/>
          <w:b/>
          <w:bCs/>
          <w:color w:val="171923"/>
          <w:highlight w:val="white"/>
          <w:lang w:val="es-CL"/>
        </w:rPr>
        <w:t>Nombre</w:t>
      </w:r>
      <w:r w:rsidRPr="00063004">
        <w:rPr>
          <w:rFonts w:ascii="Arial" w:eastAsia="Arial" w:hAnsi="Arial" w:cs="Arial"/>
          <w:color w:val="171923"/>
          <w:highlight w:val="white"/>
          <w:lang w:val="es-CL"/>
        </w:rPr>
        <w:t>: Mantenibilidad del Código</w:t>
      </w:r>
    </w:p>
    <w:p w14:paraId="6990FBC2" w14:textId="77777777" w:rsidR="00063004" w:rsidRPr="00063004" w:rsidRDefault="00063004" w:rsidP="00063004">
      <w:pPr>
        <w:rPr>
          <w:rFonts w:ascii="Arial" w:eastAsia="Arial" w:hAnsi="Arial" w:cs="Arial"/>
          <w:color w:val="171923"/>
          <w:highlight w:val="white"/>
          <w:lang w:val="es-CL"/>
        </w:rPr>
      </w:pPr>
      <w:r w:rsidRPr="00A742E8">
        <w:rPr>
          <w:rFonts w:ascii="Arial" w:eastAsia="Arial" w:hAnsi="Arial" w:cs="Arial"/>
          <w:b/>
          <w:bCs/>
          <w:color w:val="171923"/>
          <w:highlight w:val="white"/>
          <w:lang w:val="es-CL"/>
        </w:rPr>
        <w:t>Sinopsis</w:t>
      </w:r>
      <w:r w:rsidRPr="00063004">
        <w:rPr>
          <w:rFonts w:ascii="Arial" w:eastAsia="Arial" w:hAnsi="Arial" w:cs="Arial"/>
          <w:color w:val="171923"/>
          <w:highlight w:val="white"/>
          <w:lang w:val="es-CL"/>
        </w:rPr>
        <w:t>: Sistema diseñado para facilitar mantenimiento y futuras ampliaciones.</w:t>
      </w:r>
    </w:p>
    <w:p w14:paraId="7A174246" w14:textId="77777777" w:rsidR="00063004" w:rsidRPr="00063004" w:rsidRDefault="00063004" w:rsidP="00063004">
      <w:pPr>
        <w:rPr>
          <w:rFonts w:ascii="Arial" w:eastAsia="Arial" w:hAnsi="Arial" w:cs="Arial"/>
          <w:color w:val="171923"/>
          <w:highlight w:val="white"/>
          <w:lang w:val="es-CL"/>
        </w:rPr>
      </w:pPr>
      <w:r w:rsidRPr="00A742E8">
        <w:rPr>
          <w:rFonts w:ascii="Arial" w:eastAsia="Arial" w:hAnsi="Arial" w:cs="Arial"/>
          <w:b/>
          <w:bCs/>
          <w:color w:val="171923"/>
          <w:highlight w:val="white"/>
          <w:lang w:val="es-CL"/>
        </w:rPr>
        <w:t>Entorno</w:t>
      </w:r>
      <w:r w:rsidRPr="00063004">
        <w:rPr>
          <w:rFonts w:ascii="Arial" w:eastAsia="Arial" w:hAnsi="Arial" w:cs="Arial"/>
          <w:color w:val="171923"/>
          <w:highlight w:val="white"/>
          <w:lang w:val="es-CL"/>
        </w:rPr>
        <w:t>: Sistema en producción requiere nueva funcionalidad.</w:t>
      </w:r>
    </w:p>
    <w:p w14:paraId="695680D9" w14:textId="77777777" w:rsidR="00063004" w:rsidRPr="00063004" w:rsidRDefault="00063004" w:rsidP="00063004">
      <w:pPr>
        <w:rPr>
          <w:rFonts w:ascii="Arial" w:eastAsia="Arial" w:hAnsi="Arial" w:cs="Arial"/>
          <w:color w:val="171923"/>
          <w:highlight w:val="white"/>
          <w:lang w:val="es-CL"/>
        </w:rPr>
      </w:pPr>
      <w:r w:rsidRPr="00A742E8">
        <w:rPr>
          <w:rFonts w:ascii="Arial" w:eastAsia="Arial" w:hAnsi="Arial" w:cs="Arial"/>
          <w:b/>
          <w:bCs/>
          <w:color w:val="171923"/>
          <w:highlight w:val="white"/>
          <w:lang w:val="es-CL"/>
        </w:rPr>
        <w:t>Cambio en el entorno</w:t>
      </w:r>
      <w:r w:rsidRPr="00063004">
        <w:rPr>
          <w:rFonts w:ascii="Arial" w:eastAsia="Arial" w:hAnsi="Arial" w:cs="Arial"/>
          <w:color w:val="171923"/>
          <w:highlight w:val="white"/>
          <w:lang w:val="es-CL"/>
        </w:rPr>
        <w:t>: Desarrollador debe agregar nuevo tipo de entrevista o integrar nueva API.</w:t>
      </w:r>
    </w:p>
    <w:p w14:paraId="3699E3C4" w14:textId="77777777" w:rsidR="00063004" w:rsidRPr="00063004" w:rsidRDefault="00063004" w:rsidP="00063004">
      <w:pPr>
        <w:rPr>
          <w:rFonts w:ascii="Arial" w:eastAsia="Arial" w:hAnsi="Arial" w:cs="Arial"/>
          <w:color w:val="171923"/>
          <w:highlight w:val="white"/>
          <w:lang w:val="es-CL"/>
        </w:rPr>
      </w:pPr>
      <w:r w:rsidRPr="00A742E8">
        <w:rPr>
          <w:rFonts w:ascii="Arial" w:eastAsia="Arial" w:hAnsi="Arial" w:cs="Arial"/>
          <w:b/>
          <w:bCs/>
          <w:color w:val="171923"/>
          <w:highlight w:val="white"/>
          <w:lang w:val="es-CL"/>
        </w:rPr>
        <w:t>Comportamiento esperado</w:t>
      </w:r>
      <w:r w:rsidRPr="00063004">
        <w:rPr>
          <w:rFonts w:ascii="Arial" w:eastAsia="Arial" w:hAnsi="Arial" w:cs="Arial"/>
          <w:color w:val="171923"/>
          <w:highlight w:val="white"/>
          <w:lang w:val="es-CL"/>
        </w:rPr>
        <w:t>: Código modular permite agregar funcionalidad sin afectar componentes existentes.</w:t>
      </w:r>
    </w:p>
    <w:p w14:paraId="48C3B55D" w14:textId="77777777" w:rsidR="00063004" w:rsidRPr="00063004" w:rsidRDefault="00063004" w:rsidP="00063004">
      <w:pPr>
        <w:rPr>
          <w:rFonts w:ascii="Arial" w:eastAsia="Arial" w:hAnsi="Arial" w:cs="Arial"/>
          <w:color w:val="171923"/>
          <w:highlight w:val="white"/>
          <w:lang w:val="es-CL"/>
        </w:rPr>
      </w:pPr>
      <w:r w:rsidRPr="00A742E8">
        <w:rPr>
          <w:rFonts w:ascii="Arial" w:eastAsia="Arial" w:hAnsi="Arial" w:cs="Arial"/>
          <w:b/>
          <w:bCs/>
          <w:color w:val="171923"/>
          <w:highlight w:val="white"/>
          <w:lang w:val="es-CL"/>
        </w:rPr>
        <w:t>Medida</w:t>
      </w:r>
      <w:r w:rsidRPr="00063004">
        <w:rPr>
          <w:rFonts w:ascii="Arial" w:eastAsia="Arial" w:hAnsi="Arial" w:cs="Arial"/>
          <w:color w:val="171923"/>
          <w:highlight w:val="white"/>
          <w:lang w:val="es-CL"/>
        </w:rPr>
        <w:t xml:space="preserve">: Tiempo para implementar cambio &lt; 3 días. Cobertura de </w:t>
      </w:r>
      <w:proofErr w:type="spellStart"/>
      <w:r w:rsidRPr="00063004">
        <w:rPr>
          <w:rFonts w:ascii="Arial" w:eastAsia="Arial" w:hAnsi="Arial" w:cs="Arial"/>
          <w:color w:val="171923"/>
          <w:highlight w:val="white"/>
          <w:lang w:val="es-CL"/>
        </w:rPr>
        <w:t>tests</w:t>
      </w:r>
      <w:proofErr w:type="spellEnd"/>
      <w:r w:rsidRPr="00063004">
        <w:rPr>
          <w:rFonts w:ascii="Arial" w:eastAsia="Arial" w:hAnsi="Arial" w:cs="Arial"/>
          <w:color w:val="171923"/>
          <w:highlight w:val="white"/>
          <w:lang w:val="es-CL"/>
        </w:rPr>
        <w:t xml:space="preserve"> &gt; 70%.</w:t>
      </w:r>
    </w:p>
    <w:p w14:paraId="17117E7D" w14:textId="77777777" w:rsidR="00063004" w:rsidRPr="00063004" w:rsidRDefault="00063004" w:rsidP="00063004">
      <w:pPr>
        <w:rPr>
          <w:rFonts w:ascii="Arial" w:eastAsia="Arial" w:hAnsi="Arial" w:cs="Arial"/>
          <w:color w:val="171923"/>
          <w:highlight w:val="white"/>
          <w:lang w:val="es-CL"/>
        </w:rPr>
      </w:pPr>
      <w:r w:rsidRPr="00A742E8">
        <w:rPr>
          <w:rFonts w:ascii="Arial" w:eastAsia="Arial" w:hAnsi="Arial" w:cs="Arial"/>
          <w:b/>
          <w:bCs/>
          <w:color w:val="171923"/>
          <w:highlight w:val="white"/>
          <w:lang w:val="es-CL"/>
        </w:rPr>
        <w:t>Prioridad Arquitectónica</w:t>
      </w:r>
      <w:r w:rsidRPr="00063004">
        <w:rPr>
          <w:rFonts w:ascii="Arial" w:eastAsia="Arial" w:hAnsi="Arial" w:cs="Arial"/>
          <w:color w:val="171923"/>
          <w:highlight w:val="white"/>
          <w:lang w:val="es-CL"/>
        </w:rPr>
        <w:t>: Media</w:t>
      </w:r>
    </w:p>
    <w:p w14:paraId="152E42C0" w14:textId="77777777" w:rsidR="00063004" w:rsidRDefault="00063004" w:rsidP="00063004">
      <w:pPr>
        <w:rPr>
          <w:rFonts w:ascii="Arial" w:eastAsia="Arial" w:hAnsi="Arial" w:cs="Arial"/>
          <w:color w:val="171923"/>
          <w:highlight w:val="white"/>
          <w:lang w:val="es-CL"/>
        </w:rPr>
      </w:pPr>
      <w:r w:rsidRPr="00A742E8">
        <w:rPr>
          <w:rFonts w:ascii="Arial" w:eastAsia="Arial" w:hAnsi="Arial" w:cs="Arial"/>
          <w:b/>
          <w:bCs/>
          <w:color w:val="171923"/>
          <w:highlight w:val="white"/>
          <w:lang w:val="es-CL"/>
        </w:rPr>
        <w:t>Aplicación</w:t>
      </w:r>
      <w:r w:rsidRPr="00063004">
        <w:rPr>
          <w:rFonts w:ascii="Arial" w:eastAsia="Arial" w:hAnsi="Arial" w:cs="Arial"/>
          <w:color w:val="171923"/>
          <w:highlight w:val="white"/>
          <w:lang w:val="es-CL"/>
        </w:rPr>
        <w:t>: Global</w:t>
      </w:r>
    </w:p>
    <w:p w14:paraId="3D4EA560" w14:textId="77777777" w:rsidR="00C612FD" w:rsidRDefault="00C612FD">
      <w:pPr>
        <w:rPr>
          <w:b/>
          <w:bCs/>
          <w:color w:val="365F91" w:themeColor="accent1" w:themeShade="BF"/>
          <w:sz w:val="28"/>
          <w:szCs w:val="28"/>
        </w:rPr>
      </w:pPr>
      <w:r>
        <w:br w:type="page"/>
      </w:r>
    </w:p>
    <w:p w14:paraId="59263DCC" w14:textId="5FBEFF22" w:rsidR="00A742E8" w:rsidRDefault="00A742E8" w:rsidP="00A742E8">
      <w:pPr>
        <w:pStyle w:val="Ttulo1"/>
        <w:jc w:val="both"/>
        <w:rPr>
          <w:rFonts w:ascii="Calibri" w:eastAsia="Calibri" w:hAnsi="Calibri" w:cs="Calibri"/>
        </w:rPr>
      </w:pPr>
      <w:bookmarkStart w:id="22" w:name="_Toc215761937"/>
      <w:r>
        <w:rPr>
          <w:rFonts w:ascii="Calibri" w:eastAsia="Calibri" w:hAnsi="Calibri" w:cs="Calibri"/>
        </w:rPr>
        <w:lastRenderedPageBreak/>
        <w:t xml:space="preserve">5. </w:t>
      </w:r>
      <w:r w:rsidRPr="00A742E8">
        <w:rPr>
          <w:rFonts w:ascii="Calibri" w:eastAsia="Calibri" w:hAnsi="Calibri" w:cs="Calibri"/>
        </w:rPr>
        <w:t>Vista Lógica</w:t>
      </w:r>
      <w:bookmarkEnd w:id="22"/>
    </w:p>
    <w:p w14:paraId="5590A563" w14:textId="27155B15" w:rsidR="00063004" w:rsidRDefault="00A742E8" w:rsidP="00063004">
      <w:pPr>
        <w:rPr>
          <w:rFonts w:ascii="Arial" w:eastAsia="Arial" w:hAnsi="Arial" w:cs="Arial"/>
          <w:color w:val="171923"/>
          <w:highlight w:val="white"/>
          <w:lang w:val="es-CL"/>
        </w:rPr>
      </w:pPr>
      <w:r w:rsidRPr="00A742E8">
        <w:rPr>
          <w:rFonts w:ascii="Arial" w:eastAsia="Arial" w:hAnsi="Arial" w:cs="Arial"/>
          <w:color w:val="171923"/>
          <w:highlight w:val="white"/>
          <w:lang w:val="es-CL"/>
        </w:rPr>
        <w:t>A continuación se presenta la vista lógica de InterviewAI, expresada mediante diagramas de clases principales, diagramas de secuencia y comunicación.</w:t>
      </w:r>
    </w:p>
    <w:p w14:paraId="39D88A68" w14:textId="0415ECB0" w:rsidR="00C612FD" w:rsidRPr="00C612FD" w:rsidRDefault="00C612FD" w:rsidP="00C612FD">
      <w:pPr>
        <w:pStyle w:val="Ttulo2"/>
        <w:spacing w:after="120"/>
        <w:jc w:val="both"/>
        <w:rPr>
          <w:rFonts w:ascii="Calibri" w:eastAsia="Calibri" w:hAnsi="Calibri" w:cs="Calibri"/>
          <w:color w:val="366091"/>
        </w:rPr>
      </w:pPr>
      <w:bookmarkStart w:id="23" w:name="_Toc215761938"/>
      <w:r>
        <w:rPr>
          <w:rFonts w:ascii="Calibri" w:eastAsia="Calibri" w:hAnsi="Calibri" w:cs="Calibri"/>
          <w:color w:val="366091"/>
        </w:rPr>
        <w:t>5</w:t>
      </w:r>
      <w:r w:rsidRPr="003F7BF2">
        <w:rPr>
          <w:rFonts w:ascii="Calibri" w:eastAsia="Calibri" w:hAnsi="Calibri" w:cs="Calibri"/>
          <w:color w:val="366091"/>
        </w:rPr>
        <w:t>.</w:t>
      </w:r>
      <w:r>
        <w:rPr>
          <w:rFonts w:ascii="Calibri" w:eastAsia="Calibri" w:hAnsi="Calibri" w:cs="Calibri"/>
          <w:color w:val="366091"/>
        </w:rPr>
        <w:t>1</w:t>
      </w:r>
      <w:r w:rsidRPr="003F7BF2">
        <w:rPr>
          <w:rFonts w:ascii="Calibri" w:eastAsia="Calibri" w:hAnsi="Calibri" w:cs="Calibri"/>
          <w:color w:val="366091"/>
        </w:rPr>
        <w:t xml:space="preserve"> </w:t>
      </w:r>
      <w:r w:rsidRPr="00C612FD">
        <w:rPr>
          <w:rFonts w:ascii="Calibri" w:eastAsia="Calibri" w:hAnsi="Calibri" w:cs="Calibri"/>
          <w:color w:val="366091"/>
        </w:rPr>
        <w:t>Diagrama de Clases Principal</w:t>
      </w:r>
      <w:bookmarkEnd w:id="23"/>
    </w:p>
    <w:p w14:paraId="25B6A60E" w14:textId="44D94F2B" w:rsidR="00C612FD" w:rsidRDefault="00C612FD" w:rsidP="00063004">
      <w:pPr>
        <w:rPr>
          <w:rFonts w:ascii="Arial" w:eastAsia="Arial" w:hAnsi="Arial" w:cs="Arial"/>
          <w:color w:val="171923"/>
          <w:highlight w:val="white"/>
          <w:lang w:val="es-CL"/>
        </w:rPr>
      </w:pPr>
      <w:r>
        <w:rPr>
          <w:rFonts w:ascii="Arial" w:eastAsia="Arial" w:hAnsi="Arial" w:cs="Arial"/>
          <w:noProof/>
          <w:color w:val="171923"/>
          <w:highlight w:val="white"/>
          <w:lang w:val="es-CL"/>
        </w:rPr>
        <w:drawing>
          <wp:inline distT="0" distB="0" distL="0" distR="0" wp14:anchorId="3DB495C3" wp14:editId="121EDB8C">
            <wp:extent cx="5842000" cy="5784850"/>
            <wp:effectExtent l="0" t="0" r="6350" b="6350"/>
            <wp:docPr id="11704379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2000" cy="5784850"/>
                    </a:xfrm>
                    <a:prstGeom prst="rect">
                      <a:avLst/>
                    </a:prstGeom>
                    <a:noFill/>
                    <a:ln>
                      <a:noFill/>
                    </a:ln>
                  </pic:spPr>
                </pic:pic>
              </a:graphicData>
            </a:graphic>
          </wp:inline>
        </w:drawing>
      </w:r>
    </w:p>
    <w:p w14:paraId="3EE617EB" w14:textId="1C307833" w:rsidR="00C612FD" w:rsidRDefault="00C612FD">
      <w:pPr>
        <w:rPr>
          <w:rFonts w:ascii="Arial" w:eastAsia="Arial" w:hAnsi="Arial" w:cs="Arial"/>
          <w:color w:val="171923"/>
          <w:highlight w:val="white"/>
          <w:lang w:val="es-CL"/>
        </w:rPr>
      </w:pPr>
      <w:r>
        <w:rPr>
          <w:rFonts w:ascii="Arial" w:eastAsia="Arial" w:hAnsi="Arial" w:cs="Arial"/>
          <w:color w:val="171923"/>
          <w:highlight w:val="white"/>
          <w:lang w:val="es-CL"/>
        </w:rPr>
        <w:br w:type="page"/>
      </w:r>
    </w:p>
    <w:p w14:paraId="0A80109A" w14:textId="77777777" w:rsidR="00C612FD" w:rsidRPr="00063004" w:rsidRDefault="00C612FD" w:rsidP="00063004">
      <w:pPr>
        <w:rPr>
          <w:rFonts w:ascii="Arial" w:eastAsia="Arial" w:hAnsi="Arial" w:cs="Arial"/>
          <w:color w:val="171923"/>
          <w:highlight w:val="white"/>
          <w:lang w:val="es-CL"/>
        </w:rPr>
      </w:pPr>
    </w:p>
    <w:p w14:paraId="75ACFBD2" w14:textId="0CAF8B09" w:rsidR="00C612FD" w:rsidRDefault="00C612FD" w:rsidP="00C612FD">
      <w:pPr>
        <w:pStyle w:val="Ttulo2"/>
        <w:spacing w:after="120"/>
        <w:jc w:val="both"/>
        <w:rPr>
          <w:rFonts w:ascii="Calibri" w:eastAsia="Calibri" w:hAnsi="Calibri" w:cs="Calibri"/>
          <w:color w:val="366091"/>
        </w:rPr>
      </w:pPr>
      <w:bookmarkStart w:id="24" w:name="_Toc215761939"/>
      <w:r>
        <w:rPr>
          <w:rFonts w:ascii="Calibri" w:eastAsia="Calibri" w:hAnsi="Calibri" w:cs="Calibri"/>
          <w:color w:val="366091"/>
        </w:rPr>
        <w:t>5</w:t>
      </w:r>
      <w:r w:rsidRPr="003F7BF2">
        <w:rPr>
          <w:rFonts w:ascii="Calibri" w:eastAsia="Calibri" w:hAnsi="Calibri" w:cs="Calibri"/>
          <w:color w:val="366091"/>
        </w:rPr>
        <w:t>.</w:t>
      </w:r>
      <w:r>
        <w:rPr>
          <w:rFonts w:ascii="Calibri" w:eastAsia="Calibri" w:hAnsi="Calibri" w:cs="Calibri"/>
          <w:color w:val="366091"/>
        </w:rPr>
        <w:t>2</w:t>
      </w:r>
      <w:r w:rsidRPr="003F7BF2">
        <w:rPr>
          <w:rFonts w:ascii="Calibri" w:eastAsia="Calibri" w:hAnsi="Calibri" w:cs="Calibri"/>
          <w:color w:val="366091"/>
        </w:rPr>
        <w:t xml:space="preserve"> </w:t>
      </w:r>
      <w:r w:rsidRPr="00C612FD">
        <w:rPr>
          <w:rFonts w:ascii="Calibri" w:eastAsia="Calibri" w:hAnsi="Calibri" w:cs="Calibri"/>
          <w:color w:val="366091"/>
        </w:rPr>
        <w:t>Diagrama de Secuencia: Realizar Entrevista</w:t>
      </w:r>
      <w:bookmarkEnd w:id="24"/>
    </w:p>
    <w:p w14:paraId="1996DA6A" w14:textId="2EA736B9" w:rsidR="00BF33F1" w:rsidRDefault="00BF33F1" w:rsidP="00BF33F1">
      <w:r>
        <w:rPr>
          <w:noProof/>
        </w:rPr>
        <w:drawing>
          <wp:inline distT="0" distB="0" distL="0" distR="0" wp14:anchorId="4B329172" wp14:editId="281726D5">
            <wp:extent cx="5846445" cy="4565015"/>
            <wp:effectExtent l="0" t="0" r="1905" b="6985"/>
            <wp:docPr id="11289567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46445" cy="4565015"/>
                    </a:xfrm>
                    <a:prstGeom prst="rect">
                      <a:avLst/>
                    </a:prstGeom>
                    <a:noFill/>
                    <a:ln>
                      <a:noFill/>
                    </a:ln>
                  </pic:spPr>
                </pic:pic>
              </a:graphicData>
            </a:graphic>
          </wp:inline>
        </w:drawing>
      </w:r>
    </w:p>
    <w:p w14:paraId="18C13C74" w14:textId="77777777" w:rsidR="00C71AB5" w:rsidRPr="00BF33F1" w:rsidRDefault="00C71AB5" w:rsidP="00BF33F1"/>
    <w:p w14:paraId="400FA429" w14:textId="77777777" w:rsidR="00063004" w:rsidRPr="00063004" w:rsidRDefault="00063004" w:rsidP="00063004"/>
    <w:p w14:paraId="3D7D12E7" w14:textId="77777777" w:rsidR="00063004" w:rsidRPr="00063004" w:rsidRDefault="00063004" w:rsidP="00063004">
      <w:pPr>
        <w:spacing w:before="240"/>
        <w:rPr>
          <w:rFonts w:ascii="Arial" w:eastAsia="Arial" w:hAnsi="Arial" w:cs="Arial"/>
          <w:color w:val="171923"/>
          <w:highlight w:val="white"/>
          <w:lang w:val="es-CL"/>
        </w:rPr>
      </w:pPr>
    </w:p>
    <w:p w14:paraId="6656D8BF" w14:textId="77777777" w:rsidR="00063004" w:rsidRPr="00063004" w:rsidRDefault="00063004" w:rsidP="00063004">
      <w:pPr>
        <w:rPr>
          <w:highlight w:val="white"/>
          <w:lang w:val="es-CL"/>
        </w:rPr>
      </w:pPr>
    </w:p>
    <w:p w14:paraId="6EBD35C3" w14:textId="77777777" w:rsidR="00111FB6" w:rsidRPr="00111FB6" w:rsidRDefault="00111FB6" w:rsidP="00111FB6"/>
    <w:p w14:paraId="4760E9A0" w14:textId="77777777" w:rsidR="00111FB6" w:rsidRPr="00111FB6" w:rsidRDefault="00111FB6" w:rsidP="00111FB6"/>
    <w:p w14:paraId="1800A741" w14:textId="77777777" w:rsidR="00111FB6" w:rsidRPr="00111FB6" w:rsidRDefault="00111FB6" w:rsidP="00111FB6">
      <w:pPr>
        <w:rPr>
          <w:rFonts w:ascii="Arial" w:eastAsia="Arial" w:hAnsi="Arial" w:cs="Arial"/>
          <w:color w:val="171923"/>
          <w:highlight w:val="white"/>
          <w:lang w:val="es-CL"/>
        </w:rPr>
      </w:pPr>
    </w:p>
    <w:bookmarkEnd w:id="17"/>
    <w:p w14:paraId="7C7F6AA5" w14:textId="77777777" w:rsidR="00111FB6" w:rsidRPr="00111FB6" w:rsidRDefault="00111FB6" w:rsidP="00111FB6">
      <w:pPr>
        <w:rPr>
          <w:rFonts w:ascii="Arial" w:eastAsia="Arial" w:hAnsi="Arial" w:cs="Arial"/>
          <w:color w:val="171923"/>
          <w:highlight w:val="white"/>
          <w:lang w:val="es-CL"/>
        </w:rPr>
      </w:pPr>
    </w:p>
    <w:p w14:paraId="6790C8EB" w14:textId="77777777" w:rsidR="00111FB6" w:rsidRPr="00111FB6" w:rsidRDefault="00111FB6" w:rsidP="00111FB6">
      <w:pPr>
        <w:rPr>
          <w:rFonts w:ascii="Arial" w:eastAsia="Arial" w:hAnsi="Arial" w:cs="Arial"/>
          <w:color w:val="171923"/>
          <w:highlight w:val="white"/>
          <w:lang w:val="es-CL"/>
        </w:rPr>
      </w:pPr>
    </w:p>
    <w:p w14:paraId="3EE0A9FE" w14:textId="7620E46E" w:rsidR="0062481F" w:rsidRDefault="0062481F" w:rsidP="0062481F">
      <w:pPr>
        <w:pStyle w:val="Ttulo1"/>
        <w:jc w:val="both"/>
        <w:rPr>
          <w:rFonts w:ascii="Calibri" w:eastAsia="Calibri" w:hAnsi="Calibri" w:cs="Calibri"/>
        </w:rPr>
      </w:pPr>
      <w:bookmarkStart w:id="25" w:name="_Toc215761940"/>
      <w:r>
        <w:rPr>
          <w:rFonts w:ascii="Calibri" w:eastAsia="Calibri" w:hAnsi="Calibri" w:cs="Calibri"/>
        </w:rPr>
        <w:lastRenderedPageBreak/>
        <w:t xml:space="preserve">6. </w:t>
      </w:r>
      <w:r w:rsidRPr="0062481F">
        <w:rPr>
          <w:rFonts w:ascii="Calibri" w:eastAsia="Calibri" w:hAnsi="Calibri" w:cs="Calibri"/>
        </w:rPr>
        <w:t>Vista de Procesos</w:t>
      </w:r>
      <w:bookmarkEnd w:id="25"/>
    </w:p>
    <w:p w14:paraId="7C937646" w14:textId="46769CCE" w:rsidR="00111FB6" w:rsidRDefault="0062481F">
      <w:pPr>
        <w:rPr>
          <w:rFonts w:ascii="Arial" w:eastAsia="Arial" w:hAnsi="Arial" w:cs="Arial"/>
          <w:color w:val="171923"/>
          <w:lang w:val="es-CL"/>
        </w:rPr>
      </w:pPr>
      <w:r w:rsidRPr="0062481F">
        <w:rPr>
          <w:rFonts w:ascii="Arial" w:eastAsia="Arial" w:hAnsi="Arial" w:cs="Arial"/>
          <w:color w:val="171923"/>
          <w:lang w:val="es-CL"/>
        </w:rPr>
        <w:t>Esta vista describe los principales procesos del sistema y su flujo de ejecución</w:t>
      </w:r>
      <w:r>
        <w:rPr>
          <w:rFonts w:ascii="Arial" w:eastAsia="Arial" w:hAnsi="Arial" w:cs="Arial"/>
          <w:color w:val="171923"/>
          <w:lang w:val="es-CL"/>
        </w:rPr>
        <w:t>.</w:t>
      </w:r>
    </w:p>
    <w:p w14:paraId="13C43448" w14:textId="6B1B770F" w:rsidR="0062481F" w:rsidRDefault="0062481F" w:rsidP="0062481F">
      <w:pPr>
        <w:pStyle w:val="Ttulo2"/>
        <w:spacing w:after="120"/>
        <w:jc w:val="both"/>
        <w:rPr>
          <w:rFonts w:ascii="Calibri" w:eastAsia="Calibri" w:hAnsi="Calibri" w:cs="Calibri"/>
          <w:color w:val="366091"/>
        </w:rPr>
      </w:pPr>
      <w:bookmarkStart w:id="26" w:name="_Toc215761941"/>
      <w:r>
        <w:rPr>
          <w:rFonts w:ascii="Calibri" w:eastAsia="Calibri" w:hAnsi="Calibri" w:cs="Calibri"/>
          <w:color w:val="366091"/>
        </w:rPr>
        <w:t>6</w:t>
      </w:r>
      <w:r w:rsidRPr="003F7BF2">
        <w:rPr>
          <w:rFonts w:ascii="Calibri" w:eastAsia="Calibri" w:hAnsi="Calibri" w:cs="Calibri"/>
          <w:color w:val="366091"/>
        </w:rPr>
        <w:t>.</w:t>
      </w:r>
      <w:r>
        <w:rPr>
          <w:rFonts w:ascii="Calibri" w:eastAsia="Calibri" w:hAnsi="Calibri" w:cs="Calibri"/>
          <w:color w:val="366091"/>
        </w:rPr>
        <w:t>1</w:t>
      </w:r>
      <w:r w:rsidRPr="003F7BF2">
        <w:rPr>
          <w:rFonts w:ascii="Calibri" w:eastAsia="Calibri" w:hAnsi="Calibri" w:cs="Calibri"/>
          <w:color w:val="366091"/>
        </w:rPr>
        <w:t xml:space="preserve"> </w:t>
      </w:r>
      <w:r w:rsidRPr="0062481F">
        <w:rPr>
          <w:rFonts w:ascii="Calibri" w:eastAsia="Calibri" w:hAnsi="Calibri" w:cs="Calibri"/>
          <w:color w:val="366091"/>
        </w:rPr>
        <w:t>Proceso: Realizar Entrevista Completa</w:t>
      </w:r>
      <w:bookmarkEnd w:id="26"/>
    </w:p>
    <w:p w14:paraId="612EF2E9" w14:textId="52BC3EB7" w:rsidR="008C15EC" w:rsidRPr="008C15EC" w:rsidRDefault="008C15EC" w:rsidP="008C15EC">
      <w:pPr>
        <w:jc w:val="center"/>
      </w:pPr>
      <w:r>
        <w:rPr>
          <w:noProof/>
        </w:rPr>
        <w:drawing>
          <wp:inline distT="0" distB="0" distL="0" distR="0" wp14:anchorId="0A9BD004" wp14:editId="1A5770F9">
            <wp:extent cx="2712720" cy="5606819"/>
            <wp:effectExtent l="0" t="0" r="0" b="0"/>
            <wp:docPr id="12691045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9647" cy="5641805"/>
                    </a:xfrm>
                    <a:prstGeom prst="rect">
                      <a:avLst/>
                    </a:prstGeom>
                    <a:noFill/>
                    <a:ln>
                      <a:noFill/>
                    </a:ln>
                  </pic:spPr>
                </pic:pic>
              </a:graphicData>
            </a:graphic>
          </wp:inline>
        </w:drawing>
      </w:r>
    </w:p>
    <w:p w14:paraId="2F390B48" w14:textId="77777777" w:rsidR="00A109F8" w:rsidRDefault="00A109F8">
      <w:pPr>
        <w:rPr>
          <w:b/>
          <w:bCs/>
          <w:color w:val="366091"/>
          <w:sz w:val="26"/>
          <w:szCs w:val="26"/>
        </w:rPr>
      </w:pPr>
      <w:r>
        <w:rPr>
          <w:color w:val="366091"/>
        </w:rPr>
        <w:br w:type="page"/>
      </w:r>
    </w:p>
    <w:p w14:paraId="592AC4CC" w14:textId="2E5FE09F" w:rsidR="0062481F" w:rsidRDefault="0062481F" w:rsidP="0062481F">
      <w:pPr>
        <w:pStyle w:val="Ttulo2"/>
        <w:spacing w:after="120"/>
        <w:jc w:val="both"/>
        <w:rPr>
          <w:rFonts w:ascii="Calibri" w:eastAsia="Calibri" w:hAnsi="Calibri" w:cs="Calibri"/>
          <w:color w:val="366091"/>
        </w:rPr>
      </w:pPr>
      <w:bookmarkStart w:id="27" w:name="_Toc215761942"/>
      <w:r>
        <w:rPr>
          <w:rFonts w:ascii="Calibri" w:eastAsia="Calibri" w:hAnsi="Calibri" w:cs="Calibri"/>
          <w:color w:val="366091"/>
        </w:rPr>
        <w:lastRenderedPageBreak/>
        <w:t>6</w:t>
      </w:r>
      <w:r w:rsidRPr="003F7BF2">
        <w:rPr>
          <w:rFonts w:ascii="Calibri" w:eastAsia="Calibri" w:hAnsi="Calibri" w:cs="Calibri"/>
          <w:color w:val="366091"/>
        </w:rPr>
        <w:t>.</w:t>
      </w:r>
      <w:r>
        <w:rPr>
          <w:rFonts w:ascii="Calibri" w:eastAsia="Calibri" w:hAnsi="Calibri" w:cs="Calibri"/>
          <w:color w:val="366091"/>
        </w:rPr>
        <w:t>2</w:t>
      </w:r>
      <w:r w:rsidRPr="003F7BF2">
        <w:rPr>
          <w:rFonts w:ascii="Calibri" w:eastAsia="Calibri" w:hAnsi="Calibri" w:cs="Calibri"/>
          <w:color w:val="366091"/>
        </w:rPr>
        <w:t xml:space="preserve"> </w:t>
      </w:r>
      <w:r w:rsidRPr="0062481F">
        <w:rPr>
          <w:rFonts w:ascii="Calibri" w:eastAsia="Calibri" w:hAnsi="Calibri" w:cs="Calibri"/>
          <w:color w:val="366091"/>
        </w:rPr>
        <w:t>Proceso: Registro de Usuario</w:t>
      </w:r>
      <w:bookmarkEnd w:id="27"/>
    </w:p>
    <w:p w14:paraId="1EEAF7A6" w14:textId="2FDF8E39" w:rsidR="00A109F8" w:rsidRDefault="00A109F8" w:rsidP="00A109F8">
      <w:r>
        <w:rPr>
          <w:noProof/>
        </w:rPr>
        <w:drawing>
          <wp:inline distT="0" distB="0" distL="0" distR="0" wp14:anchorId="0E726AA3" wp14:editId="258FBE28">
            <wp:extent cx="5173980" cy="7760970"/>
            <wp:effectExtent l="0" t="0" r="7620" b="0"/>
            <wp:docPr id="16873146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3980" cy="7760970"/>
                    </a:xfrm>
                    <a:prstGeom prst="rect">
                      <a:avLst/>
                    </a:prstGeom>
                    <a:noFill/>
                    <a:ln>
                      <a:noFill/>
                    </a:ln>
                  </pic:spPr>
                </pic:pic>
              </a:graphicData>
            </a:graphic>
          </wp:inline>
        </w:drawing>
      </w:r>
    </w:p>
    <w:p w14:paraId="6FEAF837" w14:textId="77777777" w:rsidR="008C15EC" w:rsidRPr="008C15EC" w:rsidRDefault="008C15EC" w:rsidP="008C15EC">
      <w:pPr>
        <w:pStyle w:val="Ttulo1"/>
        <w:jc w:val="both"/>
        <w:rPr>
          <w:rFonts w:ascii="Calibri" w:eastAsia="Calibri" w:hAnsi="Calibri" w:cs="Calibri"/>
        </w:rPr>
      </w:pPr>
      <w:bookmarkStart w:id="28" w:name="_Toc214299803"/>
      <w:bookmarkStart w:id="29" w:name="_Toc215761943"/>
      <w:r w:rsidRPr="008C15EC">
        <w:rPr>
          <w:rFonts w:ascii="Calibri" w:eastAsia="Calibri" w:hAnsi="Calibri" w:cs="Calibri"/>
        </w:rPr>
        <w:lastRenderedPageBreak/>
        <w:t>7. Vista de Implementación</w:t>
      </w:r>
      <w:bookmarkEnd w:id="28"/>
      <w:bookmarkEnd w:id="29"/>
    </w:p>
    <w:p w14:paraId="24415A15"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Esta vista describe la estructura de implementación del sistema, incluyendo módulos principales y sus dependencias.</w:t>
      </w:r>
    </w:p>
    <w:p w14:paraId="7A299418" w14:textId="77777777" w:rsidR="008C15EC" w:rsidRPr="008C15EC" w:rsidRDefault="008C15EC" w:rsidP="008C15EC">
      <w:pPr>
        <w:pStyle w:val="Ttulo2"/>
        <w:spacing w:after="120"/>
        <w:jc w:val="both"/>
        <w:rPr>
          <w:rFonts w:ascii="Calibri" w:eastAsia="Calibri" w:hAnsi="Calibri" w:cs="Calibri"/>
          <w:color w:val="366091"/>
        </w:rPr>
      </w:pPr>
      <w:bookmarkStart w:id="30" w:name="_Toc214299804"/>
      <w:bookmarkStart w:id="31" w:name="_Toc215761944"/>
      <w:r w:rsidRPr="008C15EC">
        <w:rPr>
          <w:rFonts w:ascii="Calibri" w:eastAsia="Calibri" w:hAnsi="Calibri" w:cs="Calibri"/>
          <w:color w:val="366091"/>
        </w:rPr>
        <w:t>7.1 Arquitectura General</w:t>
      </w:r>
      <w:bookmarkEnd w:id="30"/>
      <w:bookmarkEnd w:id="31"/>
    </w:p>
    <w:p w14:paraId="28234CF7"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InterviewAI implementa una arquitectura cliente-servidor de tres capas:</w:t>
      </w:r>
    </w:p>
    <w:p w14:paraId="6D4C571A" w14:textId="77777777" w:rsidR="008C15EC" w:rsidRPr="008C15EC" w:rsidRDefault="008C15EC" w:rsidP="008C15EC">
      <w:pPr>
        <w:spacing w:before="240"/>
        <w:rPr>
          <w:rFonts w:ascii="Arial" w:eastAsia="Arial" w:hAnsi="Arial" w:cs="Arial"/>
          <w:b/>
          <w:bCs/>
          <w:color w:val="171923"/>
          <w:lang w:val="es-CL"/>
        </w:rPr>
      </w:pPr>
      <w:r w:rsidRPr="008C15EC">
        <w:rPr>
          <w:rFonts w:ascii="Arial" w:eastAsia="Arial" w:hAnsi="Arial" w:cs="Arial"/>
          <w:b/>
          <w:bCs/>
          <w:color w:val="171923"/>
          <w:lang w:val="es-CL"/>
        </w:rPr>
        <w:t>Capa de Presentación (Frontend)</w:t>
      </w:r>
    </w:p>
    <w:p w14:paraId="24B66334" w14:textId="77777777" w:rsidR="008C15EC" w:rsidRPr="008C15EC" w:rsidRDefault="008C15EC">
      <w:pPr>
        <w:pStyle w:val="Prrafodelista"/>
        <w:numPr>
          <w:ilvl w:val="0"/>
          <w:numId w:val="20"/>
        </w:numPr>
        <w:spacing w:after="0" w:line="240" w:lineRule="auto"/>
        <w:rPr>
          <w:rFonts w:ascii="Arial" w:eastAsia="Arial" w:hAnsi="Arial" w:cs="Arial"/>
          <w:color w:val="171923"/>
          <w:lang w:val="es-CL"/>
        </w:rPr>
      </w:pPr>
      <w:r w:rsidRPr="008C15EC">
        <w:rPr>
          <w:rFonts w:ascii="Arial" w:eastAsia="Arial" w:hAnsi="Arial" w:cs="Arial"/>
          <w:color w:val="171923"/>
          <w:lang w:val="es-CL"/>
        </w:rPr>
        <w:t xml:space="preserve">Tecnología: </w:t>
      </w:r>
      <w:proofErr w:type="spellStart"/>
      <w:r w:rsidRPr="008C15EC">
        <w:rPr>
          <w:rFonts w:ascii="Arial" w:eastAsia="Arial" w:hAnsi="Arial" w:cs="Arial"/>
          <w:color w:val="171923"/>
          <w:lang w:val="es-CL"/>
        </w:rPr>
        <w:t>React</w:t>
      </w:r>
      <w:proofErr w:type="spellEnd"/>
      <w:r w:rsidRPr="008C15EC">
        <w:rPr>
          <w:rFonts w:ascii="Arial" w:eastAsia="Arial" w:hAnsi="Arial" w:cs="Arial"/>
          <w:color w:val="171923"/>
          <w:lang w:val="es-CL"/>
        </w:rPr>
        <w:t xml:space="preserve"> 18</w:t>
      </w:r>
    </w:p>
    <w:p w14:paraId="040884F5" w14:textId="77777777" w:rsidR="008C15EC" w:rsidRPr="008C15EC" w:rsidRDefault="008C15EC">
      <w:pPr>
        <w:pStyle w:val="Prrafodelista"/>
        <w:numPr>
          <w:ilvl w:val="0"/>
          <w:numId w:val="20"/>
        </w:numPr>
        <w:spacing w:after="0" w:line="240" w:lineRule="auto"/>
        <w:rPr>
          <w:rFonts w:ascii="Arial" w:eastAsia="Arial" w:hAnsi="Arial" w:cs="Arial"/>
          <w:color w:val="171923"/>
          <w:lang w:val="es-CL"/>
        </w:rPr>
      </w:pPr>
      <w:r w:rsidRPr="008C15EC">
        <w:rPr>
          <w:rFonts w:ascii="Arial" w:eastAsia="Arial" w:hAnsi="Arial" w:cs="Arial"/>
          <w:color w:val="171923"/>
          <w:lang w:val="es-CL"/>
        </w:rPr>
        <w:t xml:space="preserve">Librerías: </w:t>
      </w:r>
      <w:proofErr w:type="spellStart"/>
      <w:r w:rsidRPr="008C15EC">
        <w:rPr>
          <w:rFonts w:ascii="Arial" w:eastAsia="Arial" w:hAnsi="Arial" w:cs="Arial"/>
          <w:color w:val="171923"/>
          <w:lang w:val="es-CL"/>
        </w:rPr>
        <w:t>React</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Router</w:t>
      </w:r>
      <w:proofErr w:type="spellEnd"/>
      <w:r w:rsidRPr="008C15EC">
        <w:rPr>
          <w:rFonts w:ascii="Arial" w:eastAsia="Arial" w:hAnsi="Arial" w:cs="Arial"/>
          <w:color w:val="171923"/>
          <w:lang w:val="es-CL"/>
        </w:rPr>
        <w:t xml:space="preserve">, Axios, </w:t>
      </w:r>
      <w:proofErr w:type="spellStart"/>
      <w:r w:rsidRPr="008C15EC">
        <w:rPr>
          <w:rFonts w:ascii="Arial" w:eastAsia="Arial" w:hAnsi="Arial" w:cs="Arial"/>
          <w:color w:val="171923"/>
          <w:lang w:val="es-CL"/>
        </w:rPr>
        <w:t>TailwindCSS</w:t>
      </w:r>
      <w:proofErr w:type="spellEnd"/>
    </w:p>
    <w:p w14:paraId="55E14DEB" w14:textId="77777777" w:rsidR="008C15EC" w:rsidRPr="008C15EC" w:rsidRDefault="008C15EC">
      <w:pPr>
        <w:pStyle w:val="Prrafodelista"/>
        <w:numPr>
          <w:ilvl w:val="0"/>
          <w:numId w:val="20"/>
        </w:numPr>
        <w:spacing w:after="0" w:line="240" w:lineRule="auto"/>
        <w:rPr>
          <w:rFonts w:ascii="Arial" w:eastAsia="Arial" w:hAnsi="Arial" w:cs="Arial"/>
          <w:color w:val="171923"/>
          <w:lang w:val="es-CL"/>
        </w:rPr>
      </w:pPr>
      <w:r w:rsidRPr="008C15EC">
        <w:rPr>
          <w:rFonts w:ascii="Arial" w:eastAsia="Arial" w:hAnsi="Arial" w:cs="Arial"/>
          <w:color w:val="171923"/>
          <w:lang w:val="es-CL"/>
        </w:rPr>
        <w:t xml:space="preserve">Estado: </w:t>
      </w:r>
      <w:proofErr w:type="spellStart"/>
      <w:r w:rsidRPr="008C15EC">
        <w:rPr>
          <w:rFonts w:ascii="Arial" w:eastAsia="Arial" w:hAnsi="Arial" w:cs="Arial"/>
          <w:color w:val="171923"/>
          <w:lang w:val="es-CL"/>
        </w:rPr>
        <w:t>Context</w:t>
      </w:r>
      <w:proofErr w:type="spellEnd"/>
      <w:r w:rsidRPr="008C15EC">
        <w:rPr>
          <w:rFonts w:ascii="Arial" w:eastAsia="Arial" w:hAnsi="Arial" w:cs="Arial"/>
          <w:color w:val="171923"/>
          <w:lang w:val="es-CL"/>
        </w:rPr>
        <w:t xml:space="preserve"> API + </w:t>
      </w:r>
      <w:proofErr w:type="spellStart"/>
      <w:r w:rsidRPr="008C15EC">
        <w:rPr>
          <w:rFonts w:ascii="Arial" w:eastAsia="Arial" w:hAnsi="Arial" w:cs="Arial"/>
          <w:color w:val="171923"/>
          <w:lang w:val="es-CL"/>
        </w:rPr>
        <w:t>Hooks</w:t>
      </w:r>
      <w:proofErr w:type="spellEnd"/>
    </w:p>
    <w:p w14:paraId="3F7722F0" w14:textId="77777777" w:rsidR="008C15EC" w:rsidRPr="008C15EC" w:rsidRDefault="008C15EC">
      <w:pPr>
        <w:pStyle w:val="Prrafodelista"/>
        <w:numPr>
          <w:ilvl w:val="0"/>
          <w:numId w:val="20"/>
        </w:numPr>
        <w:spacing w:after="0" w:line="240" w:lineRule="auto"/>
        <w:rPr>
          <w:rFonts w:ascii="Arial" w:eastAsia="Arial" w:hAnsi="Arial" w:cs="Arial"/>
          <w:color w:val="171923"/>
          <w:lang w:val="es-CL"/>
        </w:rPr>
      </w:pPr>
      <w:proofErr w:type="spellStart"/>
      <w:r w:rsidRPr="008C15EC">
        <w:rPr>
          <w:rFonts w:ascii="Arial" w:eastAsia="Arial" w:hAnsi="Arial" w:cs="Arial"/>
          <w:color w:val="171923"/>
          <w:lang w:val="es-CL"/>
        </w:rPr>
        <w:t>Deployment</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Vercel</w:t>
      </w:r>
      <w:proofErr w:type="spellEnd"/>
    </w:p>
    <w:p w14:paraId="5884209C" w14:textId="77777777" w:rsidR="008C15EC" w:rsidRPr="008C15EC" w:rsidRDefault="008C15EC" w:rsidP="008C15EC">
      <w:pPr>
        <w:spacing w:before="240"/>
        <w:rPr>
          <w:rFonts w:ascii="Arial" w:eastAsia="Arial" w:hAnsi="Arial" w:cs="Arial"/>
          <w:b/>
          <w:bCs/>
          <w:color w:val="171923"/>
          <w:lang w:val="es-CL"/>
        </w:rPr>
      </w:pPr>
      <w:r w:rsidRPr="008C15EC">
        <w:rPr>
          <w:rFonts w:ascii="Arial" w:eastAsia="Arial" w:hAnsi="Arial" w:cs="Arial"/>
          <w:b/>
          <w:bCs/>
          <w:color w:val="171923"/>
          <w:lang w:val="es-CL"/>
        </w:rPr>
        <w:t>Capa de Lógica de Negocio (Backend)</w:t>
      </w:r>
    </w:p>
    <w:p w14:paraId="5FE3EF31" w14:textId="77777777" w:rsidR="008C15EC" w:rsidRPr="008C15EC" w:rsidRDefault="008C15EC">
      <w:pPr>
        <w:pStyle w:val="Prrafodelista"/>
        <w:numPr>
          <w:ilvl w:val="0"/>
          <w:numId w:val="21"/>
        </w:numPr>
        <w:spacing w:after="0" w:line="240" w:lineRule="auto"/>
        <w:rPr>
          <w:rFonts w:ascii="Arial" w:eastAsia="Arial" w:hAnsi="Arial" w:cs="Arial"/>
          <w:color w:val="171923"/>
          <w:lang w:val="es-CL"/>
        </w:rPr>
      </w:pPr>
      <w:r w:rsidRPr="008C15EC">
        <w:rPr>
          <w:rFonts w:ascii="Arial" w:eastAsia="Arial" w:hAnsi="Arial" w:cs="Arial"/>
          <w:color w:val="171923"/>
          <w:lang w:val="es-CL"/>
        </w:rPr>
        <w:t>Tecnología: Node.js 18 + Express.js</w:t>
      </w:r>
    </w:p>
    <w:p w14:paraId="465C0191" w14:textId="77777777" w:rsidR="008C15EC" w:rsidRPr="008C15EC" w:rsidRDefault="008C15EC">
      <w:pPr>
        <w:pStyle w:val="Prrafodelista"/>
        <w:numPr>
          <w:ilvl w:val="0"/>
          <w:numId w:val="21"/>
        </w:numPr>
        <w:spacing w:after="0" w:line="240" w:lineRule="auto"/>
        <w:rPr>
          <w:rFonts w:ascii="Arial" w:eastAsia="Arial" w:hAnsi="Arial" w:cs="Arial"/>
          <w:color w:val="171923"/>
          <w:lang w:val="es-CL"/>
        </w:rPr>
      </w:pPr>
      <w:r w:rsidRPr="008C15EC">
        <w:rPr>
          <w:rFonts w:ascii="Arial" w:eastAsia="Arial" w:hAnsi="Arial" w:cs="Arial"/>
          <w:color w:val="171923"/>
          <w:lang w:val="es-CL"/>
        </w:rPr>
        <w:t xml:space="preserve">Arquitectura: </w:t>
      </w:r>
      <w:proofErr w:type="spellStart"/>
      <w:r w:rsidRPr="008C15EC">
        <w:rPr>
          <w:rFonts w:ascii="Arial" w:eastAsia="Arial" w:hAnsi="Arial" w:cs="Arial"/>
          <w:color w:val="171923"/>
          <w:lang w:val="es-CL"/>
        </w:rPr>
        <w:t>RESTful</w:t>
      </w:r>
      <w:proofErr w:type="spellEnd"/>
      <w:r w:rsidRPr="008C15EC">
        <w:rPr>
          <w:rFonts w:ascii="Arial" w:eastAsia="Arial" w:hAnsi="Arial" w:cs="Arial"/>
          <w:color w:val="171923"/>
          <w:lang w:val="es-CL"/>
        </w:rPr>
        <w:t xml:space="preserve"> API</w:t>
      </w:r>
    </w:p>
    <w:p w14:paraId="52B4FE8D" w14:textId="77777777" w:rsidR="008C15EC" w:rsidRPr="008C15EC" w:rsidRDefault="008C15EC">
      <w:pPr>
        <w:pStyle w:val="Prrafodelista"/>
        <w:numPr>
          <w:ilvl w:val="0"/>
          <w:numId w:val="21"/>
        </w:numPr>
        <w:spacing w:after="0" w:line="240" w:lineRule="auto"/>
        <w:rPr>
          <w:rFonts w:ascii="Arial" w:eastAsia="Arial" w:hAnsi="Arial" w:cs="Arial"/>
          <w:color w:val="171923"/>
          <w:lang w:val="es-CL"/>
        </w:rPr>
      </w:pPr>
      <w:r w:rsidRPr="008C15EC">
        <w:rPr>
          <w:rFonts w:ascii="Arial" w:eastAsia="Arial" w:hAnsi="Arial" w:cs="Arial"/>
          <w:color w:val="171923"/>
          <w:lang w:val="es-CL"/>
        </w:rPr>
        <w:t xml:space="preserve">Autenticación: JWT + </w:t>
      </w:r>
      <w:proofErr w:type="spellStart"/>
      <w:r w:rsidRPr="008C15EC">
        <w:rPr>
          <w:rFonts w:ascii="Arial" w:eastAsia="Arial" w:hAnsi="Arial" w:cs="Arial"/>
          <w:color w:val="171923"/>
          <w:lang w:val="es-CL"/>
        </w:rPr>
        <w:t>bcrypt</w:t>
      </w:r>
      <w:proofErr w:type="spellEnd"/>
    </w:p>
    <w:p w14:paraId="04965020" w14:textId="77777777" w:rsidR="008C15EC" w:rsidRPr="008C15EC" w:rsidRDefault="008C15EC">
      <w:pPr>
        <w:pStyle w:val="Prrafodelista"/>
        <w:numPr>
          <w:ilvl w:val="0"/>
          <w:numId w:val="21"/>
        </w:numPr>
        <w:spacing w:after="0" w:line="240" w:lineRule="auto"/>
        <w:rPr>
          <w:rFonts w:ascii="Arial" w:eastAsia="Arial" w:hAnsi="Arial" w:cs="Arial"/>
          <w:color w:val="171923"/>
          <w:lang w:val="es-CL"/>
        </w:rPr>
      </w:pPr>
      <w:r w:rsidRPr="008C15EC">
        <w:rPr>
          <w:rFonts w:ascii="Arial" w:eastAsia="Arial" w:hAnsi="Arial" w:cs="Arial"/>
          <w:color w:val="171923"/>
          <w:lang w:val="es-CL"/>
        </w:rPr>
        <w:t xml:space="preserve">ORM: </w:t>
      </w:r>
      <w:proofErr w:type="spellStart"/>
      <w:r w:rsidRPr="008C15EC">
        <w:rPr>
          <w:rFonts w:ascii="Arial" w:eastAsia="Arial" w:hAnsi="Arial" w:cs="Arial"/>
          <w:color w:val="171923"/>
          <w:lang w:val="es-CL"/>
        </w:rPr>
        <w:t>Sequelize</w:t>
      </w:r>
      <w:proofErr w:type="spellEnd"/>
    </w:p>
    <w:p w14:paraId="158C9A7E" w14:textId="77777777" w:rsidR="008C15EC" w:rsidRPr="008C15EC" w:rsidRDefault="008C15EC">
      <w:pPr>
        <w:pStyle w:val="Prrafodelista"/>
        <w:numPr>
          <w:ilvl w:val="0"/>
          <w:numId w:val="21"/>
        </w:numPr>
        <w:spacing w:after="0" w:line="240" w:lineRule="auto"/>
        <w:rPr>
          <w:rFonts w:ascii="Arial" w:eastAsia="Arial" w:hAnsi="Arial" w:cs="Arial"/>
          <w:color w:val="171923"/>
          <w:lang w:val="es-CL"/>
        </w:rPr>
      </w:pPr>
      <w:proofErr w:type="spellStart"/>
      <w:r w:rsidRPr="008C15EC">
        <w:rPr>
          <w:rFonts w:ascii="Arial" w:eastAsia="Arial" w:hAnsi="Arial" w:cs="Arial"/>
          <w:color w:val="171923"/>
          <w:lang w:val="es-CL"/>
        </w:rPr>
        <w:t>Deployment</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Railway</w:t>
      </w:r>
      <w:proofErr w:type="spellEnd"/>
      <w:r w:rsidRPr="008C15EC">
        <w:rPr>
          <w:rFonts w:ascii="Arial" w:eastAsia="Arial" w:hAnsi="Arial" w:cs="Arial"/>
          <w:color w:val="171923"/>
          <w:lang w:val="es-CL"/>
        </w:rPr>
        <w:t xml:space="preserve"> / Render</w:t>
      </w:r>
    </w:p>
    <w:p w14:paraId="4E0F9676" w14:textId="77777777" w:rsidR="008C15EC" w:rsidRPr="008C15EC" w:rsidRDefault="008C15EC" w:rsidP="008C15EC">
      <w:pPr>
        <w:spacing w:before="240"/>
        <w:rPr>
          <w:rFonts w:ascii="Arial" w:eastAsia="Arial" w:hAnsi="Arial" w:cs="Arial"/>
          <w:b/>
          <w:bCs/>
          <w:color w:val="171923"/>
          <w:lang w:val="es-CL"/>
        </w:rPr>
      </w:pPr>
      <w:r w:rsidRPr="008C15EC">
        <w:rPr>
          <w:rFonts w:ascii="Arial" w:eastAsia="Arial" w:hAnsi="Arial" w:cs="Arial"/>
          <w:b/>
          <w:bCs/>
          <w:color w:val="171923"/>
          <w:lang w:val="es-CL"/>
        </w:rPr>
        <w:t>Capa de Datos</w:t>
      </w:r>
    </w:p>
    <w:p w14:paraId="470BF9AB" w14:textId="77777777" w:rsidR="008C15EC" w:rsidRPr="008C15EC" w:rsidRDefault="008C15EC">
      <w:pPr>
        <w:pStyle w:val="Prrafodelista"/>
        <w:numPr>
          <w:ilvl w:val="0"/>
          <w:numId w:val="22"/>
        </w:numPr>
        <w:spacing w:after="0" w:line="240" w:lineRule="auto"/>
        <w:rPr>
          <w:rFonts w:ascii="Arial" w:eastAsia="Arial" w:hAnsi="Arial" w:cs="Arial"/>
          <w:color w:val="171923"/>
          <w:lang w:val="es-CL"/>
        </w:rPr>
      </w:pPr>
      <w:r w:rsidRPr="008C15EC">
        <w:rPr>
          <w:rFonts w:ascii="Arial" w:eastAsia="Arial" w:hAnsi="Arial" w:cs="Arial"/>
          <w:color w:val="171923"/>
          <w:lang w:val="es-CL"/>
        </w:rPr>
        <w:t>Tecnología: PostgreSQL 15</w:t>
      </w:r>
    </w:p>
    <w:p w14:paraId="3175F5EE" w14:textId="77777777" w:rsidR="008C15EC" w:rsidRPr="008C15EC" w:rsidRDefault="008C15EC">
      <w:pPr>
        <w:pStyle w:val="Prrafodelista"/>
        <w:numPr>
          <w:ilvl w:val="0"/>
          <w:numId w:val="22"/>
        </w:numPr>
        <w:spacing w:after="0" w:line="240" w:lineRule="auto"/>
        <w:rPr>
          <w:rFonts w:ascii="Arial" w:eastAsia="Arial" w:hAnsi="Arial" w:cs="Arial"/>
          <w:color w:val="171923"/>
          <w:lang w:val="es-CL"/>
        </w:rPr>
      </w:pPr>
      <w:r w:rsidRPr="008C15EC">
        <w:rPr>
          <w:rFonts w:ascii="Arial" w:eastAsia="Arial" w:hAnsi="Arial" w:cs="Arial"/>
          <w:color w:val="171923"/>
          <w:lang w:val="es-CL"/>
        </w:rPr>
        <w:t xml:space="preserve">ORM: </w:t>
      </w:r>
      <w:proofErr w:type="spellStart"/>
      <w:r w:rsidRPr="008C15EC">
        <w:rPr>
          <w:rFonts w:ascii="Arial" w:eastAsia="Arial" w:hAnsi="Arial" w:cs="Arial"/>
          <w:color w:val="171923"/>
          <w:lang w:val="es-CL"/>
        </w:rPr>
        <w:t>Sequelize</w:t>
      </w:r>
      <w:proofErr w:type="spellEnd"/>
    </w:p>
    <w:p w14:paraId="15687904" w14:textId="77777777" w:rsidR="008C15EC" w:rsidRPr="008C15EC" w:rsidRDefault="008C15EC">
      <w:pPr>
        <w:pStyle w:val="Prrafodelista"/>
        <w:numPr>
          <w:ilvl w:val="0"/>
          <w:numId w:val="22"/>
        </w:numPr>
        <w:spacing w:after="0" w:line="240" w:lineRule="auto"/>
        <w:rPr>
          <w:rFonts w:ascii="Arial" w:eastAsia="Arial" w:hAnsi="Arial" w:cs="Arial"/>
          <w:color w:val="171923"/>
          <w:lang w:val="es-CL"/>
        </w:rPr>
      </w:pPr>
      <w:proofErr w:type="spellStart"/>
      <w:r w:rsidRPr="008C15EC">
        <w:rPr>
          <w:rFonts w:ascii="Arial" w:eastAsia="Arial" w:hAnsi="Arial" w:cs="Arial"/>
          <w:color w:val="171923"/>
          <w:lang w:val="es-CL"/>
        </w:rPr>
        <w:t>Backups</w:t>
      </w:r>
      <w:proofErr w:type="spellEnd"/>
      <w:r w:rsidRPr="008C15EC">
        <w:rPr>
          <w:rFonts w:ascii="Arial" w:eastAsia="Arial" w:hAnsi="Arial" w:cs="Arial"/>
          <w:color w:val="171923"/>
          <w:lang w:val="es-CL"/>
        </w:rPr>
        <w:t>: Automáticos diarios</w:t>
      </w:r>
    </w:p>
    <w:p w14:paraId="63F741DA" w14:textId="77777777" w:rsidR="008C15EC" w:rsidRPr="008C15EC" w:rsidRDefault="008C15EC">
      <w:pPr>
        <w:pStyle w:val="Prrafodelista"/>
        <w:numPr>
          <w:ilvl w:val="0"/>
          <w:numId w:val="22"/>
        </w:numPr>
        <w:spacing w:after="0" w:line="240" w:lineRule="auto"/>
        <w:rPr>
          <w:rFonts w:ascii="Arial" w:eastAsia="Arial" w:hAnsi="Arial" w:cs="Arial"/>
          <w:color w:val="171923"/>
          <w:lang w:val="es-CL"/>
        </w:rPr>
      </w:pPr>
      <w:proofErr w:type="spellStart"/>
      <w:r w:rsidRPr="008C15EC">
        <w:rPr>
          <w:rFonts w:ascii="Arial" w:eastAsia="Arial" w:hAnsi="Arial" w:cs="Arial"/>
          <w:color w:val="171923"/>
          <w:lang w:val="es-CL"/>
        </w:rPr>
        <w:t>Deployment</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Railway</w:t>
      </w:r>
      <w:proofErr w:type="spellEnd"/>
      <w:r w:rsidRPr="008C15EC">
        <w:rPr>
          <w:rFonts w:ascii="Arial" w:eastAsia="Arial" w:hAnsi="Arial" w:cs="Arial"/>
          <w:color w:val="171923"/>
          <w:lang w:val="es-CL"/>
        </w:rPr>
        <w:t xml:space="preserve"> / </w:t>
      </w:r>
      <w:proofErr w:type="spellStart"/>
      <w:r w:rsidRPr="008C15EC">
        <w:rPr>
          <w:rFonts w:ascii="Arial" w:eastAsia="Arial" w:hAnsi="Arial" w:cs="Arial"/>
          <w:color w:val="171923"/>
          <w:lang w:val="es-CL"/>
        </w:rPr>
        <w:t>Supabase</w:t>
      </w:r>
      <w:proofErr w:type="spellEnd"/>
    </w:p>
    <w:p w14:paraId="1FA63944" w14:textId="77777777" w:rsidR="008C15EC" w:rsidRPr="008C15EC" w:rsidRDefault="008C15EC" w:rsidP="008C15EC">
      <w:pPr>
        <w:pStyle w:val="Ttulo2"/>
        <w:spacing w:after="120"/>
        <w:jc w:val="both"/>
        <w:rPr>
          <w:rFonts w:ascii="Calibri" w:eastAsia="Calibri" w:hAnsi="Calibri" w:cs="Calibri"/>
          <w:color w:val="366091"/>
        </w:rPr>
      </w:pPr>
      <w:bookmarkStart w:id="32" w:name="_Toc214299805"/>
      <w:bookmarkStart w:id="33" w:name="_Toc215761945"/>
      <w:r w:rsidRPr="008C15EC">
        <w:rPr>
          <w:rFonts w:ascii="Calibri" w:eastAsia="Calibri" w:hAnsi="Calibri" w:cs="Calibri"/>
          <w:color w:val="366091"/>
        </w:rPr>
        <w:t>7.2 Servicios Externos Integrados</w:t>
      </w:r>
      <w:bookmarkEnd w:id="32"/>
      <w:bookmarkEnd w:id="33"/>
    </w:p>
    <w:p w14:paraId="46EF9CDA" w14:textId="77777777" w:rsidR="008C15EC" w:rsidRPr="008C15EC" w:rsidRDefault="008C15EC" w:rsidP="008C15EC">
      <w:pPr>
        <w:spacing w:before="240"/>
        <w:rPr>
          <w:rFonts w:ascii="Arial" w:eastAsia="Arial" w:hAnsi="Arial" w:cs="Arial"/>
          <w:b/>
          <w:bCs/>
          <w:color w:val="171923"/>
          <w:lang w:val="es-CL"/>
        </w:rPr>
      </w:pPr>
      <w:r w:rsidRPr="008C15EC">
        <w:rPr>
          <w:rFonts w:ascii="Arial" w:eastAsia="Arial" w:hAnsi="Arial" w:cs="Arial"/>
          <w:b/>
          <w:bCs/>
          <w:color w:val="171923"/>
          <w:lang w:val="es-CL"/>
        </w:rPr>
        <w:t>OpenAI GPT-4</w:t>
      </w:r>
    </w:p>
    <w:p w14:paraId="7161250B"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Propósito: Generación de preguntas contextualizadas y análisis de respuestas</w:t>
      </w:r>
    </w:p>
    <w:p w14:paraId="36D70CA2"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Modelo: gpt-4-turbo</w:t>
      </w:r>
    </w:p>
    <w:p w14:paraId="730C8395" w14:textId="77777777" w:rsidR="008C15EC" w:rsidRPr="008C15EC" w:rsidRDefault="008C15EC" w:rsidP="008C15EC">
      <w:pPr>
        <w:rPr>
          <w:rFonts w:ascii="Arial" w:eastAsia="Arial" w:hAnsi="Arial" w:cs="Arial"/>
          <w:color w:val="171923"/>
          <w:lang w:val="es-CL"/>
        </w:rPr>
      </w:pPr>
      <w:proofErr w:type="spellStart"/>
      <w:r w:rsidRPr="008C15EC">
        <w:rPr>
          <w:rFonts w:ascii="Arial" w:eastAsia="Arial" w:hAnsi="Arial" w:cs="Arial"/>
          <w:color w:val="171923"/>
          <w:lang w:val="es-CL"/>
        </w:rPr>
        <w:t>Rate</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Limit</w:t>
      </w:r>
      <w:proofErr w:type="spellEnd"/>
      <w:r w:rsidRPr="008C15EC">
        <w:rPr>
          <w:rFonts w:ascii="Arial" w:eastAsia="Arial" w:hAnsi="Arial" w:cs="Arial"/>
          <w:color w:val="171923"/>
          <w:lang w:val="es-CL"/>
        </w:rPr>
        <w:t xml:space="preserve">: 500 </w:t>
      </w:r>
      <w:proofErr w:type="spellStart"/>
      <w:r w:rsidRPr="008C15EC">
        <w:rPr>
          <w:rFonts w:ascii="Arial" w:eastAsia="Arial" w:hAnsi="Arial" w:cs="Arial"/>
          <w:color w:val="171923"/>
          <w:lang w:val="es-CL"/>
        </w:rPr>
        <w:t>requests</w:t>
      </w:r>
      <w:proofErr w:type="spellEnd"/>
      <w:r w:rsidRPr="008C15EC">
        <w:rPr>
          <w:rFonts w:ascii="Arial" w:eastAsia="Arial" w:hAnsi="Arial" w:cs="Arial"/>
          <w:color w:val="171923"/>
          <w:lang w:val="es-CL"/>
        </w:rPr>
        <w:t>/minuto</w:t>
      </w:r>
    </w:p>
    <w:p w14:paraId="4220D813" w14:textId="77777777" w:rsidR="008C15EC" w:rsidRPr="008C15EC" w:rsidRDefault="008C15EC" w:rsidP="008C15EC">
      <w:pPr>
        <w:spacing w:before="240"/>
        <w:rPr>
          <w:rFonts w:ascii="Arial" w:eastAsia="Arial" w:hAnsi="Arial" w:cs="Arial"/>
          <w:b/>
          <w:bCs/>
          <w:color w:val="171923"/>
          <w:lang w:val="es-CL"/>
        </w:rPr>
      </w:pPr>
      <w:r w:rsidRPr="008C15EC">
        <w:rPr>
          <w:rFonts w:ascii="Arial" w:eastAsia="Arial" w:hAnsi="Arial" w:cs="Arial"/>
          <w:b/>
          <w:bCs/>
          <w:color w:val="171923"/>
          <w:lang w:val="es-CL"/>
        </w:rPr>
        <w:t>Google Cloud Speech-to-Text</w:t>
      </w:r>
    </w:p>
    <w:p w14:paraId="010E2EF1"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Propósito: Transcripción de audio de respuestas</w:t>
      </w:r>
    </w:p>
    <w:p w14:paraId="182B8575"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Idiomas: Español (es-CL, es-ES), Inglés (en-US)</w:t>
      </w:r>
    </w:p>
    <w:p w14:paraId="58AB8BEE"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Formato audio: </w:t>
      </w:r>
      <w:proofErr w:type="spellStart"/>
      <w:r w:rsidRPr="008C15EC">
        <w:rPr>
          <w:rFonts w:ascii="Arial" w:eastAsia="Arial" w:hAnsi="Arial" w:cs="Arial"/>
          <w:color w:val="171923"/>
          <w:lang w:val="es-CL"/>
        </w:rPr>
        <w:t>WebM</w:t>
      </w:r>
      <w:proofErr w:type="spellEnd"/>
      <w:r w:rsidRPr="008C15EC">
        <w:rPr>
          <w:rFonts w:ascii="Arial" w:eastAsia="Arial" w:hAnsi="Arial" w:cs="Arial"/>
          <w:color w:val="171923"/>
          <w:lang w:val="es-CL"/>
        </w:rPr>
        <w:t>, WAV</w:t>
      </w:r>
    </w:p>
    <w:p w14:paraId="0B3B54E8" w14:textId="77777777" w:rsidR="008C15EC" w:rsidRDefault="008C15EC">
      <w:pPr>
        <w:rPr>
          <w:b/>
          <w:bCs/>
        </w:rPr>
      </w:pPr>
      <w:r>
        <w:rPr>
          <w:b/>
          <w:bCs/>
        </w:rPr>
        <w:br w:type="page"/>
      </w:r>
    </w:p>
    <w:p w14:paraId="4824182B" w14:textId="0DBC48A3" w:rsidR="008C15EC" w:rsidRPr="008C15EC" w:rsidRDefault="008C15EC" w:rsidP="008C15EC">
      <w:pPr>
        <w:spacing w:before="240"/>
        <w:rPr>
          <w:rFonts w:ascii="Arial" w:eastAsia="Arial" w:hAnsi="Arial" w:cs="Arial"/>
          <w:b/>
          <w:bCs/>
          <w:color w:val="171923"/>
          <w:lang w:val="es-CL"/>
        </w:rPr>
      </w:pPr>
      <w:r w:rsidRPr="008C15EC">
        <w:rPr>
          <w:rFonts w:ascii="Arial" w:eastAsia="Arial" w:hAnsi="Arial" w:cs="Arial"/>
          <w:b/>
          <w:bCs/>
          <w:color w:val="171923"/>
          <w:lang w:val="es-CL"/>
        </w:rPr>
        <w:lastRenderedPageBreak/>
        <w:t>D-ID Avatar API</w:t>
      </w:r>
    </w:p>
    <w:p w14:paraId="2BBFFE97"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Propósito: Generación de avatar conversacional con sincronización labial</w:t>
      </w:r>
    </w:p>
    <w:p w14:paraId="7F96BFF1"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Avatar: Profesional masculino/femenino</w:t>
      </w:r>
    </w:p>
    <w:p w14:paraId="554E7FA1"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Voz: </w:t>
      </w:r>
      <w:proofErr w:type="spellStart"/>
      <w:r w:rsidRPr="008C15EC">
        <w:rPr>
          <w:rFonts w:ascii="Arial" w:eastAsia="Arial" w:hAnsi="Arial" w:cs="Arial"/>
          <w:color w:val="171923"/>
          <w:lang w:val="es-CL"/>
        </w:rPr>
        <w:t>Elevenlabs</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integration</w:t>
      </w:r>
      <w:proofErr w:type="spellEnd"/>
    </w:p>
    <w:p w14:paraId="3F831FBA" w14:textId="77777777" w:rsidR="008C15EC" w:rsidRPr="008C15EC" w:rsidRDefault="008C15EC" w:rsidP="008C15EC">
      <w:pPr>
        <w:pStyle w:val="Ttulo2"/>
        <w:spacing w:after="120"/>
        <w:jc w:val="both"/>
        <w:rPr>
          <w:rFonts w:ascii="Calibri" w:eastAsia="Calibri" w:hAnsi="Calibri" w:cs="Calibri"/>
          <w:color w:val="366091"/>
        </w:rPr>
      </w:pPr>
      <w:bookmarkStart w:id="34" w:name="_Toc214299806"/>
      <w:bookmarkStart w:id="35" w:name="_Toc215761946"/>
      <w:r w:rsidRPr="008C15EC">
        <w:rPr>
          <w:rFonts w:ascii="Calibri" w:eastAsia="Calibri" w:hAnsi="Calibri" w:cs="Calibri"/>
          <w:color w:val="366091"/>
        </w:rPr>
        <w:t>7.3 Estructura de Módulos</w:t>
      </w:r>
      <w:bookmarkEnd w:id="34"/>
      <w:bookmarkEnd w:id="35"/>
    </w:p>
    <w:p w14:paraId="2464ED0D" w14:textId="77777777" w:rsidR="008C15EC" w:rsidRPr="008C15EC" w:rsidRDefault="008C15EC" w:rsidP="008C15EC">
      <w:pPr>
        <w:spacing w:before="240"/>
        <w:rPr>
          <w:rFonts w:ascii="Arial" w:eastAsia="Arial" w:hAnsi="Arial" w:cs="Arial"/>
          <w:b/>
          <w:bCs/>
          <w:color w:val="171923"/>
          <w:lang w:val="es-CL"/>
        </w:rPr>
      </w:pPr>
      <w:r w:rsidRPr="008C15EC">
        <w:rPr>
          <w:rFonts w:ascii="Arial" w:eastAsia="Arial" w:hAnsi="Arial" w:cs="Arial"/>
          <w:b/>
          <w:bCs/>
          <w:color w:val="171923"/>
          <w:lang w:val="es-CL"/>
        </w:rPr>
        <w:t>Frontend (</w:t>
      </w:r>
      <w:proofErr w:type="spellStart"/>
      <w:r w:rsidRPr="008C15EC">
        <w:rPr>
          <w:rFonts w:ascii="Arial" w:eastAsia="Arial" w:hAnsi="Arial" w:cs="Arial"/>
          <w:b/>
          <w:bCs/>
          <w:color w:val="171923"/>
          <w:lang w:val="es-CL"/>
        </w:rPr>
        <w:t>React</w:t>
      </w:r>
      <w:proofErr w:type="spellEnd"/>
      <w:r w:rsidRPr="008C15EC">
        <w:rPr>
          <w:rFonts w:ascii="Arial" w:eastAsia="Arial" w:hAnsi="Arial" w:cs="Arial"/>
          <w:b/>
          <w:bCs/>
          <w:color w:val="171923"/>
          <w:lang w:val="es-CL"/>
        </w:rPr>
        <w:t>)</w:t>
      </w:r>
    </w:p>
    <w:p w14:paraId="4EE6D454"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w:t>
      </w:r>
      <w:proofErr w:type="spellStart"/>
      <w:r w:rsidRPr="008C15EC">
        <w:rPr>
          <w:rFonts w:ascii="Arial" w:eastAsia="Arial" w:hAnsi="Arial" w:cs="Arial"/>
          <w:color w:val="171923"/>
          <w:lang w:val="es-CL"/>
        </w:rPr>
        <w:t>src</w:t>
      </w:r>
      <w:proofErr w:type="spellEnd"/>
    </w:p>
    <w:p w14:paraId="086C74BC"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components</w:t>
      </w:r>
      <w:proofErr w:type="spellEnd"/>
    </w:p>
    <w:p w14:paraId="43C6F815"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auth</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Login</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Register</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ProtectedRoute</w:t>
      </w:r>
      <w:proofErr w:type="spellEnd"/>
    </w:p>
    <w:p w14:paraId="432828C7"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/interview: </w:t>
      </w:r>
      <w:proofErr w:type="spellStart"/>
      <w:r w:rsidRPr="008C15EC">
        <w:rPr>
          <w:rFonts w:ascii="Arial" w:eastAsia="Arial" w:hAnsi="Arial" w:cs="Arial"/>
          <w:color w:val="171923"/>
          <w:lang w:val="es-CL"/>
        </w:rPr>
        <w:t>InterviewRoom</w:t>
      </w:r>
      <w:proofErr w:type="spellEnd"/>
      <w:r w:rsidRPr="008C15EC">
        <w:rPr>
          <w:rFonts w:ascii="Arial" w:eastAsia="Arial" w:hAnsi="Arial" w:cs="Arial"/>
          <w:color w:val="171923"/>
          <w:lang w:val="es-CL"/>
        </w:rPr>
        <w:t xml:space="preserve">, Avatar, </w:t>
      </w:r>
      <w:proofErr w:type="spellStart"/>
      <w:r w:rsidRPr="008C15EC">
        <w:rPr>
          <w:rFonts w:ascii="Arial" w:eastAsia="Arial" w:hAnsi="Arial" w:cs="Arial"/>
          <w:color w:val="171923"/>
          <w:lang w:val="es-CL"/>
        </w:rPr>
        <w:t>QuestionDisplay</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AudioRecorder</w:t>
      </w:r>
      <w:proofErr w:type="spellEnd"/>
    </w:p>
    <w:p w14:paraId="76B12A63"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dashboard</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UserDashboard</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InterviewHistory</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Stats</w:t>
      </w:r>
      <w:proofErr w:type="spellEnd"/>
    </w:p>
    <w:p w14:paraId="05B41ED7"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profile</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ProfileForm</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ProfileView</w:t>
      </w:r>
      <w:proofErr w:type="spellEnd"/>
    </w:p>
    <w:p w14:paraId="6A0FCFC8"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feedback</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FeedbackDisplay</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FeedbackCard</w:t>
      </w:r>
      <w:proofErr w:type="spellEnd"/>
    </w:p>
    <w:p w14:paraId="7BA315E7"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common</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Button</w:t>
      </w:r>
      <w:proofErr w:type="spellEnd"/>
      <w:r w:rsidRPr="008C15EC">
        <w:rPr>
          <w:rFonts w:ascii="Arial" w:eastAsia="Arial" w:hAnsi="Arial" w:cs="Arial"/>
          <w:color w:val="171923"/>
          <w:lang w:val="es-CL"/>
        </w:rPr>
        <w:t xml:space="preserve">, Modal, </w:t>
      </w:r>
      <w:proofErr w:type="spellStart"/>
      <w:r w:rsidRPr="008C15EC">
        <w:rPr>
          <w:rFonts w:ascii="Arial" w:eastAsia="Arial" w:hAnsi="Arial" w:cs="Arial"/>
          <w:color w:val="171923"/>
          <w:lang w:val="es-CL"/>
        </w:rPr>
        <w:t>Loading</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ErrorBoundary</w:t>
      </w:r>
      <w:proofErr w:type="spellEnd"/>
    </w:p>
    <w:p w14:paraId="3A8C2E7D"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contexts</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AuthContext</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InterviewContext</w:t>
      </w:r>
      <w:proofErr w:type="spellEnd"/>
    </w:p>
    <w:p w14:paraId="2EE036B8"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services</w:t>
      </w:r>
      <w:proofErr w:type="spellEnd"/>
      <w:r w:rsidRPr="008C15EC">
        <w:rPr>
          <w:rFonts w:ascii="Arial" w:eastAsia="Arial" w:hAnsi="Arial" w:cs="Arial"/>
          <w:color w:val="171923"/>
          <w:lang w:val="es-CL"/>
        </w:rPr>
        <w:t>: api.js, auth.js, interview.js</w:t>
      </w:r>
    </w:p>
    <w:p w14:paraId="6AA00B5B"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utils</w:t>
      </w:r>
      <w:proofErr w:type="spellEnd"/>
      <w:r w:rsidRPr="008C15EC">
        <w:rPr>
          <w:rFonts w:ascii="Arial" w:eastAsia="Arial" w:hAnsi="Arial" w:cs="Arial"/>
          <w:color w:val="171923"/>
          <w:lang w:val="es-CL"/>
        </w:rPr>
        <w:t>: validators.js, formatters.js, constants.js</w:t>
      </w:r>
    </w:p>
    <w:p w14:paraId="18E08C16"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pages</w:t>
      </w:r>
      <w:proofErr w:type="spellEnd"/>
      <w:r w:rsidRPr="008C15EC">
        <w:rPr>
          <w:rFonts w:ascii="Arial" w:eastAsia="Arial" w:hAnsi="Arial" w:cs="Arial"/>
          <w:color w:val="171923"/>
          <w:lang w:val="es-CL"/>
        </w:rPr>
        <w:t xml:space="preserve">: Home, </w:t>
      </w:r>
      <w:proofErr w:type="spellStart"/>
      <w:r w:rsidRPr="008C15EC">
        <w:rPr>
          <w:rFonts w:ascii="Arial" w:eastAsia="Arial" w:hAnsi="Arial" w:cs="Arial"/>
          <w:color w:val="171923"/>
          <w:lang w:val="es-CL"/>
        </w:rPr>
        <w:t>Login</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Register</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Dashboard</w:t>
      </w:r>
      <w:proofErr w:type="spellEnd"/>
      <w:r w:rsidRPr="008C15EC">
        <w:rPr>
          <w:rFonts w:ascii="Arial" w:eastAsia="Arial" w:hAnsi="Arial" w:cs="Arial"/>
          <w:color w:val="171923"/>
          <w:lang w:val="es-CL"/>
        </w:rPr>
        <w:t xml:space="preserve">, Interview, </w:t>
      </w:r>
      <w:proofErr w:type="spellStart"/>
      <w:r w:rsidRPr="008C15EC">
        <w:rPr>
          <w:rFonts w:ascii="Arial" w:eastAsia="Arial" w:hAnsi="Arial" w:cs="Arial"/>
          <w:color w:val="171923"/>
          <w:lang w:val="es-CL"/>
        </w:rPr>
        <w:t>Profile</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History</w:t>
      </w:r>
      <w:proofErr w:type="spellEnd"/>
    </w:p>
    <w:p w14:paraId="542E96AE" w14:textId="77777777" w:rsidR="008C15EC" w:rsidRDefault="008C15EC">
      <w:pPr>
        <w:rPr>
          <w:rFonts w:ascii="Arial" w:eastAsia="Arial" w:hAnsi="Arial" w:cs="Arial"/>
          <w:b/>
          <w:bCs/>
          <w:color w:val="171923"/>
          <w:lang w:val="es-CL"/>
        </w:rPr>
      </w:pPr>
      <w:r>
        <w:rPr>
          <w:rFonts w:ascii="Arial" w:eastAsia="Arial" w:hAnsi="Arial" w:cs="Arial"/>
          <w:b/>
          <w:bCs/>
          <w:color w:val="171923"/>
          <w:lang w:val="es-CL"/>
        </w:rPr>
        <w:br w:type="page"/>
      </w:r>
    </w:p>
    <w:p w14:paraId="796ADC4A" w14:textId="4E134443" w:rsidR="008C15EC" w:rsidRPr="008C15EC" w:rsidRDefault="008C15EC" w:rsidP="008C15EC">
      <w:pPr>
        <w:spacing w:before="240"/>
        <w:rPr>
          <w:rFonts w:ascii="Arial" w:eastAsia="Arial" w:hAnsi="Arial" w:cs="Arial"/>
          <w:b/>
          <w:bCs/>
          <w:color w:val="171923"/>
          <w:lang w:val="es-CL"/>
        </w:rPr>
      </w:pPr>
      <w:r w:rsidRPr="008C15EC">
        <w:rPr>
          <w:rFonts w:ascii="Arial" w:eastAsia="Arial" w:hAnsi="Arial" w:cs="Arial"/>
          <w:b/>
          <w:bCs/>
          <w:color w:val="171923"/>
          <w:lang w:val="es-CL"/>
        </w:rPr>
        <w:lastRenderedPageBreak/>
        <w:t>Backend (Node.js/Express)</w:t>
      </w:r>
    </w:p>
    <w:p w14:paraId="1391FAD9"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w:t>
      </w:r>
      <w:proofErr w:type="spellStart"/>
      <w:r w:rsidRPr="008C15EC">
        <w:rPr>
          <w:rFonts w:ascii="Arial" w:eastAsia="Arial" w:hAnsi="Arial" w:cs="Arial"/>
          <w:color w:val="171923"/>
          <w:lang w:val="es-CL"/>
        </w:rPr>
        <w:t>src</w:t>
      </w:r>
      <w:proofErr w:type="spellEnd"/>
    </w:p>
    <w:p w14:paraId="625102F7"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controllers</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authController</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userController</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interviewController</w:t>
      </w:r>
      <w:proofErr w:type="spellEnd"/>
    </w:p>
    <w:p w14:paraId="58EB970B"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models</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User</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Profile</w:t>
      </w:r>
      <w:proofErr w:type="spellEnd"/>
      <w:r w:rsidRPr="008C15EC">
        <w:rPr>
          <w:rFonts w:ascii="Arial" w:eastAsia="Arial" w:hAnsi="Arial" w:cs="Arial"/>
          <w:color w:val="171923"/>
          <w:lang w:val="es-CL"/>
        </w:rPr>
        <w:t xml:space="preserve">, Interview, </w:t>
      </w:r>
      <w:proofErr w:type="spellStart"/>
      <w:r w:rsidRPr="008C15EC">
        <w:rPr>
          <w:rFonts w:ascii="Arial" w:eastAsia="Arial" w:hAnsi="Arial" w:cs="Arial"/>
          <w:color w:val="171923"/>
          <w:lang w:val="es-CL"/>
        </w:rPr>
        <w:t>Question</w:t>
      </w:r>
      <w:proofErr w:type="spellEnd"/>
      <w:r w:rsidRPr="008C15EC">
        <w:rPr>
          <w:rFonts w:ascii="Arial" w:eastAsia="Arial" w:hAnsi="Arial" w:cs="Arial"/>
          <w:color w:val="171923"/>
          <w:lang w:val="es-CL"/>
        </w:rPr>
        <w:t xml:space="preserve">, Response, </w:t>
      </w:r>
      <w:proofErr w:type="spellStart"/>
      <w:r w:rsidRPr="008C15EC">
        <w:rPr>
          <w:rFonts w:ascii="Arial" w:eastAsia="Arial" w:hAnsi="Arial" w:cs="Arial"/>
          <w:color w:val="171923"/>
          <w:lang w:val="es-CL"/>
        </w:rPr>
        <w:t>Feedback</w:t>
      </w:r>
      <w:proofErr w:type="spellEnd"/>
    </w:p>
    <w:p w14:paraId="610E6E9D"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routes</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authRoutes</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userRoutes</w:t>
      </w:r>
      <w:proofErr w:type="spellEnd"/>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interviewRoutes</w:t>
      </w:r>
      <w:proofErr w:type="spellEnd"/>
    </w:p>
    <w:p w14:paraId="01B67347"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services</w:t>
      </w:r>
      <w:proofErr w:type="spellEnd"/>
    </w:p>
    <w:p w14:paraId="4F711008"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openaiService.js: Integración con OpenAI GPT-4</w:t>
      </w:r>
    </w:p>
    <w:p w14:paraId="3F80E750"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sttService.js: Integración con Google Speech-to-Text</w:t>
      </w:r>
    </w:p>
    <w:p w14:paraId="4F36C1D3"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avatarService.js: Integración con D-ID</w:t>
      </w:r>
    </w:p>
    <w:p w14:paraId="02B6ACB9"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/middleware: auth.js, errorHandler.js, rateLimiter.js</w:t>
      </w:r>
    </w:p>
    <w:p w14:paraId="350CEC5B" w14:textId="77777777" w:rsidR="008C15EC" w:rsidRP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config</w:t>
      </w:r>
      <w:proofErr w:type="spellEnd"/>
      <w:r w:rsidRPr="008C15EC">
        <w:rPr>
          <w:rFonts w:ascii="Arial" w:eastAsia="Arial" w:hAnsi="Arial" w:cs="Arial"/>
          <w:color w:val="171923"/>
          <w:lang w:val="es-CL"/>
        </w:rPr>
        <w:t>: database.js, constants.js</w:t>
      </w:r>
    </w:p>
    <w:p w14:paraId="4BD42CE9" w14:textId="6C6A8792" w:rsidR="008C15EC" w:rsidRDefault="008C15EC" w:rsidP="008C15EC">
      <w:pPr>
        <w:rPr>
          <w:rFonts w:ascii="Arial" w:eastAsia="Arial" w:hAnsi="Arial" w:cs="Arial"/>
          <w:color w:val="171923"/>
          <w:lang w:val="es-CL"/>
        </w:rPr>
      </w:pPr>
      <w:r w:rsidRPr="008C15EC">
        <w:rPr>
          <w:rFonts w:ascii="Arial" w:eastAsia="Arial" w:hAnsi="Arial" w:cs="Arial"/>
          <w:color w:val="171923"/>
          <w:lang w:val="es-CL"/>
        </w:rPr>
        <w:t xml:space="preserve">  /</w:t>
      </w:r>
      <w:proofErr w:type="spellStart"/>
      <w:r w:rsidRPr="008C15EC">
        <w:rPr>
          <w:rFonts w:ascii="Arial" w:eastAsia="Arial" w:hAnsi="Arial" w:cs="Arial"/>
          <w:color w:val="171923"/>
          <w:lang w:val="es-CL"/>
        </w:rPr>
        <w:t>utils</w:t>
      </w:r>
      <w:proofErr w:type="spellEnd"/>
      <w:r w:rsidRPr="008C15EC">
        <w:rPr>
          <w:rFonts w:ascii="Arial" w:eastAsia="Arial" w:hAnsi="Arial" w:cs="Arial"/>
          <w:color w:val="171923"/>
          <w:lang w:val="es-CL"/>
        </w:rPr>
        <w:t>: validators.js, logger.js</w:t>
      </w:r>
    </w:p>
    <w:p w14:paraId="302D6421" w14:textId="77777777" w:rsidR="00040B8E" w:rsidRPr="00040B8E" w:rsidRDefault="00040B8E" w:rsidP="00040B8E">
      <w:pPr>
        <w:pStyle w:val="Ttulo1"/>
        <w:jc w:val="both"/>
        <w:rPr>
          <w:rFonts w:ascii="Calibri" w:eastAsia="Calibri" w:hAnsi="Calibri" w:cs="Calibri"/>
        </w:rPr>
      </w:pPr>
      <w:bookmarkStart w:id="36" w:name="_Toc214299807"/>
      <w:bookmarkStart w:id="37" w:name="_Toc215761947"/>
      <w:r w:rsidRPr="00040B8E">
        <w:rPr>
          <w:rFonts w:ascii="Calibri" w:eastAsia="Calibri" w:hAnsi="Calibri" w:cs="Calibri"/>
        </w:rPr>
        <w:t>8. Vista de Despliegue</w:t>
      </w:r>
      <w:bookmarkEnd w:id="36"/>
      <w:bookmarkEnd w:id="37"/>
    </w:p>
    <w:p w14:paraId="5867108A" w14:textId="77777777" w:rsidR="00040B8E" w:rsidRPr="00040B8E" w:rsidRDefault="00040B8E" w:rsidP="00040B8E">
      <w:pPr>
        <w:rPr>
          <w:rFonts w:ascii="Arial" w:eastAsia="Arial" w:hAnsi="Arial" w:cs="Arial"/>
          <w:color w:val="171923"/>
          <w:lang w:val="es-CL"/>
        </w:rPr>
      </w:pPr>
      <w:r w:rsidRPr="00040B8E">
        <w:rPr>
          <w:rFonts w:ascii="Arial" w:eastAsia="Arial" w:hAnsi="Arial" w:cs="Arial"/>
          <w:color w:val="171923"/>
          <w:lang w:val="es-CL"/>
        </w:rPr>
        <w:t>Esta vista describe la configuración de despliegue del sistema y la infraestructura física/virtual.</w:t>
      </w:r>
    </w:p>
    <w:p w14:paraId="04F27413" w14:textId="77777777" w:rsidR="00040B8E" w:rsidRPr="00040B8E" w:rsidRDefault="00040B8E" w:rsidP="00040B8E">
      <w:pPr>
        <w:pStyle w:val="Ttulo2"/>
        <w:spacing w:after="120"/>
        <w:jc w:val="both"/>
        <w:rPr>
          <w:rFonts w:ascii="Calibri" w:eastAsia="Calibri" w:hAnsi="Calibri" w:cs="Calibri"/>
          <w:color w:val="366091"/>
        </w:rPr>
      </w:pPr>
      <w:bookmarkStart w:id="38" w:name="_Toc214299808"/>
      <w:bookmarkStart w:id="39" w:name="_Toc215761948"/>
      <w:r w:rsidRPr="00040B8E">
        <w:rPr>
          <w:rFonts w:ascii="Calibri" w:eastAsia="Calibri" w:hAnsi="Calibri" w:cs="Calibri"/>
          <w:color w:val="366091"/>
        </w:rPr>
        <w:t>8.1 Arquitectura de Despliegue</w:t>
      </w:r>
      <w:bookmarkEnd w:id="38"/>
      <w:bookmarkEnd w:id="39"/>
    </w:p>
    <w:p w14:paraId="645BACA1" w14:textId="77777777" w:rsidR="00040B8E" w:rsidRPr="00040B8E" w:rsidRDefault="00040B8E" w:rsidP="00040B8E">
      <w:pPr>
        <w:rPr>
          <w:rFonts w:ascii="Arial" w:eastAsia="Arial" w:hAnsi="Arial" w:cs="Arial"/>
          <w:color w:val="171923"/>
          <w:lang w:val="es-CL"/>
        </w:rPr>
      </w:pPr>
      <w:r w:rsidRPr="00040B8E">
        <w:rPr>
          <w:rFonts w:ascii="Arial" w:eastAsia="Arial" w:hAnsi="Arial" w:cs="Arial"/>
          <w:color w:val="171923"/>
          <w:lang w:val="es-CL"/>
        </w:rPr>
        <w:t xml:space="preserve">El sistema se despliega en una infraestructura </w:t>
      </w:r>
      <w:proofErr w:type="spellStart"/>
      <w:r w:rsidRPr="00040B8E">
        <w:rPr>
          <w:rFonts w:ascii="Arial" w:eastAsia="Arial" w:hAnsi="Arial" w:cs="Arial"/>
          <w:color w:val="171923"/>
          <w:lang w:val="es-CL"/>
        </w:rPr>
        <w:t>cloud</w:t>
      </w:r>
      <w:proofErr w:type="spellEnd"/>
      <w:r w:rsidRPr="00040B8E">
        <w:rPr>
          <w:rFonts w:ascii="Arial" w:eastAsia="Arial" w:hAnsi="Arial" w:cs="Arial"/>
          <w:color w:val="171923"/>
          <w:lang w:val="es-CL"/>
        </w:rPr>
        <w:t xml:space="preserve"> distribuida:</w:t>
      </w:r>
    </w:p>
    <w:p w14:paraId="2BFA9161" w14:textId="77777777" w:rsidR="00040B8E" w:rsidRPr="00040B8E" w:rsidRDefault="00040B8E" w:rsidP="00040B8E">
      <w:pPr>
        <w:spacing w:before="240"/>
        <w:rPr>
          <w:rFonts w:ascii="Arial" w:eastAsia="Arial" w:hAnsi="Arial" w:cs="Arial"/>
          <w:b/>
          <w:bCs/>
          <w:color w:val="171923"/>
          <w:lang w:val="es-CL"/>
        </w:rPr>
      </w:pPr>
      <w:r w:rsidRPr="00040B8E">
        <w:rPr>
          <w:rFonts w:ascii="Arial" w:eastAsia="Arial" w:hAnsi="Arial" w:cs="Arial"/>
          <w:b/>
          <w:bCs/>
          <w:color w:val="171923"/>
          <w:lang w:val="es-CL"/>
        </w:rPr>
        <w:t>Nodo 1: Cliente (Navegador Web)</w:t>
      </w:r>
    </w:p>
    <w:p w14:paraId="46A7F780" w14:textId="77777777" w:rsidR="00040B8E" w:rsidRPr="00040B8E" w:rsidRDefault="00040B8E">
      <w:pPr>
        <w:pStyle w:val="Prrafodelista"/>
        <w:numPr>
          <w:ilvl w:val="0"/>
          <w:numId w:val="23"/>
        </w:numPr>
        <w:spacing w:after="0" w:line="240" w:lineRule="auto"/>
        <w:rPr>
          <w:rFonts w:ascii="Arial" w:eastAsia="Arial" w:hAnsi="Arial" w:cs="Arial"/>
          <w:color w:val="171923"/>
          <w:lang w:val="es-CL"/>
        </w:rPr>
      </w:pPr>
      <w:r w:rsidRPr="00040B8E">
        <w:rPr>
          <w:rFonts w:ascii="Arial" w:eastAsia="Arial" w:hAnsi="Arial" w:cs="Arial"/>
          <w:color w:val="171923"/>
          <w:lang w:val="es-CL"/>
        </w:rPr>
        <w:t xml:space="preserve">Componentes: Aplicación </w:t>
      </w:r>
      <w:proofErr w:type="spellStart"/>
      <w:r w:rsidRPr="00040B8E">
        <w:rPr>
          <w:rFonts w:ascii="Arial" w:eastAsia="Arial" w:hAnsi="Arial" w:cs="Arial"/>
          <w:color w:val="171923"/>
          <w:lang w:val="es-CL"/>
        </w:rPr>
        <w:t>React</w:t>
      </w:r>
      <w:proofErr w:type="spellEnd"/>
      <w:r w:rsidRPr="00040B8E">
        <w:rPr>
          <w:rFonts w:ascii="Arial" w:eastAsia="Arial" w:hAnsi="Arial" w:cs="Arial"/>
          <w:color w:val="171923"/>
          <w:lang w:val="es-CL"/>
        </w:rPr>
        <w:t xml:space="preserve"> (SPA)</w:t>
      </w:r>
    </w:p>
    <w:p w14:paraId="34CECB5B" w14:textId="77777777" w:rsidR="00040B8E" w:rsidRPr="00040B8E" w:rsidRDefault="00040B8E">
      <w:pPr>
        <w:pStyle w:val="Prrafodelista"/>
        <w:numPr>
          <w:ilvl w:val="0"/>
          <w:numId w:val="23"/>
        </w:numPr>
        <w:spacing w:after="0" w:line="240" w:lineRule="auto"/>
        <w:rPr>
          <w:rFonts w:ascii="Arial" w:eastAsia="Arial" w:hAnsi="Arial" w:cs="Arial"/>
          <w:color w:val="171923"/>
          <w:lang w:val="es-CL"/>
        </w:rPr>
      </w:pPr>
      <w:r w:rsidRPr="00040B8E">
        <w:rPr>
          <w:rFonts w:ascii="Arial" w:eastAsia="Arial" w:hAnsi="Arial" w:cs="Arial"/>
          <w:color w:val="171923"/>
          <w:lang w:val="es-CL"/>
        </w:rPr>
        <w:t>Requisitos: Navegador moderno (Chrome, Firefox, Safari, Edge)</w:t>
      </w:r>
    </w:p>
    <w:p w14:paraId="7C5C4470" w14:textId="77777777" w:rsidR="00040B8E" w:rsidRPr="00040B8E" w:rsidRDefault="00040B8E">
      <w:pPr>
        <w:pStyle w:val="Prrafodelista"/>
        <w:numPr>
          <w:ilvl w:val="0"/>
          <w:numId w:val="23"/>
        </w:numPr>
        <w:spacing w:after="0" w:line="240" w:lineRule="auto"/>
        <w:rPr>
          <w:rFonts w:ascii="Arial" w:eastAsia="Arial" w:hAnsi="Arial" w:cs="Arial"/>
          <w:color w:val="171923"/>
          <w:lang w:val="es-CL"/>
        </w:rPr>
      </w:pPr>
      <w:r w:rsidRPr="00040B8E">
        <w:rPr>
          <w:rFonts w:ascii="Arial" w:eastAsia="Arial" w:hAnsi="Arial" w:cs="Arial"/>
          <w:color w:val="171923"/>
          <w:lang w:val="es-CL"/>
        </w:rPr>
        <w:t>Conectividad: HTTPS</w:t>
      </w:r>
    </w:p>
    <w:p w14:paraId="7ABA697B" w14:textId="77777777" w:rsidR="00040B8E" w:rsidRPr="00040B8E" w:rsidRDefault="00040B8E" w:rsidP="00040B8E">
      <w:pPr>
        <w:spacing w:before="240"/>
        <w:rPr>
          <w:rFonts w:ascii="Arial" w:eastAsia="Arial" w:hAnsi="Arial" w:cs="Arial"/>
          <w:b/>
          <w:bCs/>
          <w:color w:val="171923"/>
          <w:lang w:val="es-CL"/>
        </w:rPr>
      </w:pPr>
      <w:r w:rsidRPr="00040B8E">
        <w:rPr>
          <w:rFonts w:ascii="Arial" w:eastAsia="Arial" w:hAnsi="Arial" w:cs="Arial"/>
          <w:b/>
          <w:bCs/>
          <w:color w:val="171923"/>
          <w:lang w:val="es-CL"/>
        </w:rPr>
        <w:t>Nodo 2: Servidor Frontend (</w:t>
      </w:r>
      <w:proofErr w:type="spellStart"/>
      <w:r w:rsidRPr="00040B8E">
        <w:rPr>
          <w:rFonts w:ascii="Arial" w:eastAsia="Arial" w:hAnsi="Arial" w:cs="Arial"/>
          <w:b/>
          <w:bCs/>
          <w:color w:val="171923"/>
          <w:lang w:val="es-CL"/>
        </w:rPr>
        <w:t>Vercel</w:t>
      </w:r>
      <w:proofErr w:type="spellEnd"/>
      <w:r w:rsidRPr="00040B8E">
        <w:rPr>
          <w:rFonts w:ascii="Arial" w:eastAsia="Arial" w:hAnsi="Arial" w:cs="Arial"/>
          <w:b/>
          <w:bCs/>
          <w:color w:val="171923"/>
          <w:lang w:val="es-CL"/>
        </w:rPr>
        <w:t>)</w:t>
      </w:r>
    </w:p>
    <w:p w14:paraId="5C6D89FE" w14:textId="77777777" w:rsidR="00040B8E" w:rsidRPr="00040B8E" w:rsidRDefault="00040B8E">
      <w:pPr>
        <w:pStyle w:val="Prrafodelista"/>
        <w:numPr>
          <w:ilvl w:val="0"/>
          <w:numId w:val="24"/>
        </w:numPr>
        <w:spacing w:after="0" w:line="240" w:lineRule="auto"/>
        <w:rPr>
          <w:rFonts w:ascii="Arial" w:eastAsia="Arial" w:hAnsi="Arial" w:cs="Arial"/>
          <w:color w:val="171923"/>
          <w:lang w:val="es-CL"/>
        </w:rPr>
      </w:pPr>
      <w:r w:rsidRPr="00040B8E">
        <w:rPr>
          <w:rFonts w:ascii="Arial" w:eastAsia="Arial" w:hAnsi="Arial" w:cs="Arial"/>
          <w:color w:val="171923"/>
          <w:lang w:val="es-CL"/>
        </w:rPr>
        <w:t xml:space="preserve">Componentes: </w:t>
      </w:r>
      <w:proofErr w:type="spellStart"/>
      <w:r w:rsidRPr="00040B8E">
        <w:rPr>
          <w:rFonts w:ascii="Arial" w:eastAsia="Arial" w:hAnsi="Arial" w:cs="Arial"/>
          <w:color w:val="171923"/>
          <w:lang w:val="es-CL"/>
        </w:rPr>
        <w:t>Build</w:t>
      </w:r>
      <w:proofErr w:type="spellEnd"/>
      <w:r w:rsidRPr="00040B8E">
        <w:rPr>
          <w:rFonts w:ascii="Arial" w:eastAsia="Arial" w:hAnsi="Arial" w:cs="Arial"/>
          <w:color w:val="171923"/>
          <w:lang w:val="es-CL"/>
        </w:rPr>
        <w:t xml:space="preserve"> estático de </w:t>
      </w:r>
      <w:proofErr w:type="spellStart"/>
      <w:r w:rsidRPr="00040B8E">
        <w:rPr>
          <w:rFonts w:ascii="Arial" w:eastAsia="Arial" w:hAnsi="Arial" w:cs="Arial"/>
          <w:color w:val="171923"/>
          <w:lang w:val="es-CL"/>
        </w:rPr>
        <w:t>React</w:t>
      </w:r>
      <w:proofErr w:type="spellEnd"/>
      <w:r w:rsidRPr="00040B8E">
        <w:rPr>
          <w:rFonts w:ascii="Arial" w:eastAsia="Arial" w:hAnsi="Arial" w:cs="Arial"/>
          <w:color w:val="171923"/>
          <w:lang w:val="es-CL"/>
        </w:rPr>
        <w:t>, CDN global</w:t>
      </w:r>
    </w:p>
    <w:p w14:paraId="7153CE48" w14:textId="77777777" w:rsidR="00040B8E" w:rsidRPr="00040B8E" w:rsidRDefault="00040B8E">
      <w:pPr>
        <w:pStyle w:val="Prrafodelista"/>
        <w:numPr>
          <w:ilvl w:val="0"/>
          <w:numId w:val="24"/>
        </w:numPr>
        <w:spacing w:after="0" w:line="240" w:lineRule="auto"/>
        <w:rPr>
          <w:rFonts w:ascii="Arial" w:eastAsia="Arial" w:hAnsi="Arial" w:cs="Arial"/>
          <w:color w:val="171923"/>
          <w:lang w:val="es-CL"/>
        </w:rPr>
      </w:pPr>
      <w:r w:rsidRPr="00040B8E">
        <w:rPr>
          <w:rFonts w:ascii="Arial" w:eastAsia="Arial" w:hAnsi="Arial" w:cs="Arial"/>
          <w:color w:val="171923"/>
          <w:lang w:val="es-CL"/>
        </w:rPr>
        <w:t xml:space="preserve">Características: SSL automático, </w:t>
      </w:r>
      <w:proofErr w:type="spellStart"/>
      <w:r w:rsidRPr="00040B8E">
        <w:rPr>
          <w:rFonts w:ascii="Arial" w:eastAsia="Arial" w:hAnsi="Arial" w:cs="Arial"/>
          <w:color w:val="171923"/>
          <w:lang w:val="es-CL"/>
        </w:rPr>
        <w:t>edge</w:t>
      </w:r>
      <w:proofErr w:type="spellEnd"/>
      <w:r w:rsidRPr="00040B8E">
        <w:rPr>
          <w:rFonts w:ascii="Arial" w:eastAsia="Arial" w:hAnsi="Arial" w:cs="Arial"/>
          <w:color w:val="171923"/>
          <w:lang w:val="es-CL"/>
        </w:rPr>
        <w:t xml:space="preserve"> </w:t>
      </w:r>
      <w:proofErr w:type="spellStart"/>
      <w:r w:rsidRPr="00040B8E">
        <w:rPr>
          <w:rFonts w:ascii="Arial" w:eastAsia="Arial" w:hAnsi="Arial" w:cs="Arial"/>
          <w:color w:val="171923"/>
          <w:lang w:val="es-CL"/>
        </w:rPr>
        <w:t>caching</w:t>
      </w:r>
      <w:proofErr w:type="spellEnd"/>
      <w:r w:rsidRPr="00040B8E">
        <w:rPr>
          <w:rFonts w:ascii="Arial" w:eastAsia="Arial" w:hAnsi="Arial" w:cs="Arial"/>
          <w:color w:val="171923"/>
          <w:lang w:val="es-CL"/>
        </w:rPr>
        <w:t xml:space="preserve">, </w:t>
      </w:r>
      <w:proofErr w:type="spellStart"/>
      <w:r w:rsidRPr="00040B8E">
        <w:rPr>
          <w:rFonts w:ascii="Arial" w:eastAsia="Arial" w:hAnsi="Arial" w:cs="Arial"/>
          <w:color w:val="171923"/>
          <w:lang w:val="es-CL"/>
        </w:rPr>
        <w:t>DDoS</w:t>
      </w:r>
      <w:proofErr w:type="spellEnd"/>
      <w:r w:rsidRPr="00040B8E">
        <w:rPr>
          <w:rFonts w:ascii="Arial" w:eastAsia="Arial" w:hAnsi="Arial" w:cs="Arial"/>
          <w:color w:val="171923"/>
          <w:lang w:val="es-CL"/>
        </w:rPr>
        <w:t xml:space="preserve"> </w:t>
      </w:r>
      <w:proofErr w:type="spellStart"/>
      <w:r w:rsidRPr="00040B8E">
        <w:rPr>
          <w:rFonts w:ascii="Arial" w:eastAsia="Arial" w:hAnsi="Arial" w:cs="Arial"/>
          <w:color w:val="171923"/>
          <w:lang w:val="es-CL"/>
        </w:rPr>
        <w:t>protection</w:t>
      </w:r>
      <w:proofErr w:type="spellEnd"/>
    </w:p>
    <w:p w14:paraId="371D8769" w14:textId="77777777" w:rsidR="00040B8E" w:rsidRPr="00040B8E" w:rsidRDefault="00040B8E">
      <w:pPr>
        <w:pStyle w:val="Prrafodelista"/>
        <w:numPr>
          <w:ilvl w:val="0"/>
          <w:numId w:val="24"/>
        </w:numPr>
        <w:spacing w:after="0" w:line="240" w:lineRule="auto"/>
        <w:rPr>
          <w:rFonts w:ascii="Arial" w:eastAsia="Arial" w:hAnsi="Arial" w:cs="Arial"/>
          <w:color w:val="171923"/>
          <w:lang w:val="es-CL"/>
        </w:rPr>
      </w:pPr>
      <w:r w:rsidRPr="00040B8E">
        <w:rPr>
          <w:rFonts w:ascii="Arial" w:eastAsia="Arial" w:hAnsi="Arial" w:cs="Arial"/>
          <w:color w:val="171923"/>
          <w:lang w:val="es-CL"/>
        </w:rPr>
        <w:t>Ubicación: Global (múltiples regiones)</w:t>
      </w:r>
    </w:p>
    <w:p w14:paraId="02E08650" w14:textId="77777777" w:rsidR="00040B8E" w:rsidRPr="00040B8E" w:rsidRDefault="00040B8E" w:rsidP="00040B8E">
      <w:pPr>
        <w:spacing w:before="240"/>
        <w:rPr>
          <w:rFonts w:ascii="Arial" w:eastAsia="Arial" w:hAnsi="Arial" w:cs="Arial"/>
          <w:b/>
          <w:bCs/>
          <w:color w:val="171923"/>
          <w:lang w:val="es-CL"/>
        </w:rPr>
      </w:pPr>
      <w:r w:rsidRPr="00040B8E">
        <w:rPr>
          <w:rFonts w:ascii="Arial" w:eastAsia="Arial" w:hAnsi="Arial" w:cs="Arial"/>
          <w:b/>
          <w:bCs/>
          <w:color w:val="171923"/>
          <w:lang w:val="es-CL"/>
        </w:rPr>
        <w:t>Nodo 3: Servidor Backend (</w:t>
      </w:r>
      <w:proofErr w:type="spellStart"/>
      <w:r w:rsidRPr="00040B8E">
        <w:rPr>
          <w:rFonts w:ascii="Arial" w:eastAsia="Arial" w:hAnsi="Arial" w:cs="Arial"/>
          <w:b/>
          <w:bCs/>
          <w:color w:val="171923"/>
          <w:lang w:val="es-CL"/>
        </w:rPr>
        <w:t>Railway</w:t>
      </w:r>
      <w:proofErr w:type="spellEnd"/>
      <w:r w:rsidRPr="00040B8E">
        <w:rPr>
          <w:rFonts w:ascii="Arial" w:eastAsia="Arial" w:hAnsi="Arial" w:cs="Arial"/>
          <w:b/>
          <w:bCs/>
          <w:color w:val="171923"/>
          <w:lang w:val="es-CL"/>
        </w:rPr>
        <w:t>/Render)</w:t>
      </w:r>
    </w:p>
    <w:p w14:paraId="7A8D6341" w14:textId="77777777" w:rsidR="00040B8E" w:rsidRPr="00040B8E" w:rsidRDefault="00040B8E">
      <w:pPr>
        <w:pStyle w:val="Prrafodelista"/>
        <w:numPr>
          <w:ilvl w:val="0"/>
          <w:numId w:val="25"/>
        </w:numPr>
        <w:spacing w:after="0" w:line="240" w:lineRule="auto"/>
        <w:rPr>
          <w:rFonts w:ascii="Arial" w:eastAsia="Arial" w:hAnsi="Arial" w:cs="Arial"/>
          <w:color w:val="171923"/>
          <w:lang w:val="es-CL"/>
        </w:rPr>
      </w:pPr>
      <w:r w:rsidRPr="00040B8E">
        <w:rPr>
          <w:rFonts w:ascii="Arial" w:eastAsia="Arial" w:hAnsi="Arial" w:cs="Arial"/>
          <w:color w:val="171923"/>
          <w:lang w:val="es-CL"/>
        </w:rPr>
        <w:t xml:space="preserve">Componentes: Node.js </w:t>
      </w:r>
      <w:proofErr w:type="spellStart"/>
      <w:r w:rsidRPr="00040B8E">
        <w:rPr>
          <w:rFonts w:ascii="Arial" w:eastAsia="Arial" w:hAnsi="Arial" w:cs="Arial"/>
          <w:color w:val="171923"/>
          <w:lang w:val="es-CL"/>
        </w:rPr>
        <w:t>runtime</w:t>
      </w:r>
      <w:proofErr w:type="spellEnd"/>
      <w:r w:rsidRPr="00040B8E">
        <w:rPr>
          <w:rFonts w:ascii="Arial" w:eastAsia="Arial" w:hAnsi="Arial" w:cs="Arial"/>
          <w:color w:val="171923"/>
          <w:lang w:val="es-CL"/>
        </w:rPr>
        <w:t>, Express server</w:t>
      </w:r>
    </w:p>
    <w:p w14:paraId="1D25BDA9" w14:textId="77777777" w:rsidR="00040B8E" w:rsidRPr="00040B8E" w:rsidRDefault="00040B8E">
      <w:pPr>
        <w:pStyle w:val="Prrafodelista"/>
        <w:numPr>
          <w:ilvl w:val="0"/>
          <w:numId w:val="25"/>
        </w:numPr>
        <w:spacing w:after="0" w:line="240" w:lineRule="auto"/>
        <w:rPr>
          <w:rFonts w:ascii="Arial" w:eastAsia="Arial" w:hAnsi="Arial" w:cs="Arial"/>
          <w:color w:val="171923"/>
          <w:lang w:val="es-CL"/>
        </w:rPr>
      </w:pPr>
      <w:r w:rsidRPr="00040B8E">
        <w:rPr>
          <w:rFonts w:ascii="Arial" w:eastAsia="Arial" w:hAnsi="Arial" w:cs="Arial"/>
          <w:color w:val="171923"/>
          <w:lang w:val="es-CL"/>
        </w:rPr>
        <w:t xml:space="preserve">Características: </w:t>
      </w:r>
      <w:proofErr w:type="spellStart"/>
      <w:r w:rsidRPr="00040B8E">
        <w:rPr>
          <w:rFonts w:ascii="Arial" w:eastAsia="Arial" w:hAnsi="Arial" w:cs="Arial"/>
          <w:color w:val="171923"/>
          <w:lang w:val="es-CL"/>
        </w:rPr>
        <w:t>Auto-scaling</w:t>
      </w:r>
      <w:proofErr w:type="spellEnd"/>
      <w:r w:rsidRPr="00040B8E">
        <w:rPr>
          <w:rFonts w:ascii="Arial" w:eastAsia="Arial" w:hAnsi="Arial" w:cs="Arial"/>
          <w:color w:val="171923"/>
          <w:lang w:val="es-CL"/>
        </w:rPr>
        <w:t xml:space="preserve">, </w:t>
      </w:r>
      <w:proofErr w:type="spellStart"/>
      <w:r w:rsidRPr="00040B8E">
        <w:rPr>
          <w:rFonts w:ascii="Arial" w:eastAsia="Arial" w:hAnsi="Arial" w:cs="Arial"/>
          <w:color w:val="171923"/>
          <w:lang w:val="es-CL"/>
        </w:rPr>
        <w:t>health</w:t>
      </w:r>
      <w:proofErr w:type="spellEnd"/>
      <w:r w:rsidRPr="00040B8E">
        <w:rPr>
          <w:rFonts w:ascii="Arial" w:eastAsia="Arial" w:hAnsi="Arial" w:cs="Arial"/>
          <w:color w:val="171923"/>
          <w:lang w:val="es-CL"/>
        </w:rPr>
        <w:t xml:space="preserve"> </w:t>
      </w:r>
      <w:proofErr w:type="spellStart"/>
      <w:r w:rsidRPr="00040B8E">
        <w:rPr>
          <w:rFonts w:ascii="Arial" w:eastAsia="Arial" w:hAnsi="Arial" w:cs="Arial"/>
          <w:color w:val="171923"/>
          <w:lang w:val="es-CL"/>
        </w:rPr>
        <w:t>checks</w:t>
      </w:r>
      <w:proofErr w:type="spellEnd"/>
      <w:r w:rsidRPr="00040B8E">
        <w:rPr>
          <w:rFonts w:ascii="Arial" w:eastAsia="Arial" w:hAnsi="Arial" w:cs="Arial"/>
          <w:color w:val="171923"/>
          <w:lang w:val="es-CL"/>
        </w:rPr>
        <w:t xml:space="preserve">, </w:t>
      </w:r>
      <w:proofErr w:type="spellStart"/>
      <w:r w:rsidRPr="00040B8E">
        <w:rPr>
          <w:rFonts w:ascii="Arial" w:eastAsia="Arial" w:hAnsi="Arial" w:cs="Arial"/>
          <w:color w:val="171923"/>
          <w:lang w:val="es-CL"/>
        </w:rPr>
        <w:t>rolling</w:t>
      </w:r>
      <w:proofErr w:type="spellEnd"/>
      <w:r w:rsidRPr="00040B8E">
        <w:rPr>
          <w:rFonts w:ascii="Arial" w:eastAsia="Arial" w:hAnsi="Arial" w:cs="Arial"/>
          <w:color w:val="171923"/>
          <w:lang w:val="es-CL"/>
        </w:rPr>
        <w:t xml:space="preserve"> </w:t>
      </w:r>
      <w:proofErr w:type="spellStart"/>
      <w:r w:rsidRPr="00040B8E">
        <w:rPr>
          <w:rFonts w:ascii="Arial" w:eastAsia="Arial" w:hAnsi="Arial" w:cs="Arial"/>
          <w:color w:val="171923"/>
          <w:lang w:val="es-CL"/>
        </w:rPr>
        <w:t>deployments</w:t>
      </w:r>
      <w:proofErr w:type="spellEnd"/>
    </w:p>
    <w:p w14:paraId="4BE9CF57" w14:textId="77777777" w:rsidR="00040B8E" w:rsidRPr="00040B8E" w:rsidRDefault="00040B8E">
      <w:pPr>
        <w:pStyle w:val="Prrafodelista"/>
        <w:numPr>
          <w:ilvl w:val="0"/>
          <w:numId w:val="25"/>
        </w:numPr>
        <w:spacing w:after="0" w:line="240" w:lineRule="auto"/>
        <w:rPr>
          <w:rFonts w:ascii="Arial" w:eastAsia="Arial" w:hAnsi="Arial" w:cs="Arial"/>
          <w:color w:val="171923"/>
          <w:lang w:val="es-CL"/>
        </w:rPr>
      </w:pPr>
      <w:r w:rsidRPr="00040B8E">
        <w:rPr>
          <w:rFonts w:ascii="Arial" w:eastAsia="Arial" w:hAnsi="Arial" w:cs="Arial"/>
          <w:color w:val="171923"/>
          <w:lang w:val="es-CL"/>
        </w:rPr>
        <w:t>Recursos: 512MB RAM, 0.5 CPU (escalable)</w:t>
      </w:r>
    </w:p>
    <w:p w14:paraId="63C4195D" w14:textId="77777777" w:rsidR="00040B8E" w:rsidRPr="00040B8E" w:rsidRDefault="00040B8E">
      <w:pPr>
        <w:pStyle w:val="Prrafodelista"/>
        <w:numPr>
          <w:ilvl w:val="0"/>
          <w:numId w:val="25"/>
        </w:numPr>
        <w:spacing w:after="0" w:line="240" w:lineRule="auto"/>
        <w:rPr>
          <w:rFonts w:ascii="Arial" w:eastAsia="Arial" w:hAnsi="Arial" w:cs="Arial"/>
          <w:color w:val="171923"/>
          <w:lang w:val="es-CL"/>
        </w:rPr>
      </w:pPr>
      <w:r w:rsidRPr="00040B8E">
        <w:rPr>
          <w:rFonts w:ascii="Arial" w:eastAsia="Arial" w:hAnsi="Arial" w:cs="Arial"/>
          <w:color w:val="171923"/>
          <w:lang w:val="es-CL"/>
        </w:rPr>
        <w:t>Ubicación: US East (Virginia) / EU West</w:t>
      </w:r>
    </w:p>
    <w:p w14:paraId="750E000A" w14:textId="77777777" w:rsidR="00040B8E" w:rsidRPr="00040B8E" w:rsidRDefault="00040B8E" w:rsidP="00040B8E">
      <w:pPr>
        <w:spacing w:before="240"/>
        <w:rPr>
          <w:rFonts w:ascii="Arial" w:eastAsia="Arial" w:hAnsi="Arial" w:cs="Arial"/>
          <w:b/>
          <w:bCs/>
          <w:color w:val="171923"/>
          <w:lang w:val="es-CL"/>
        </w:rPr>
      </w:pPr>
      <w:r w:rsidRPr="00040B8E">
        <w:rPr>
          <w:rFonts w:ascii="Arial" w:eastAsia="Arial" w:hAnsi="Arial" w:cs="Arial"/>
          <w:b/>
          <w:bCs/>
          <w:color w:val="171923"/>
          <w:lang w:val="es-CL"/>
        </w:rPr>
        <w:lastRenderedPageBreak/>
        <w:t>Nodo 4: Base de Datos (PostgreSQL)</w:t>
      </w:r>
    </w:p>
    <w:p w14:paraId="3524781E" w14:textId="77777777" w:rsidR="00040B8E" w:rsidRPr="00040B8E" w:rsidRDefault="00040B8E">
      <w:pPr>
        <w:pStyle w:val="Prrafodelista"/>
        <w:numPr>
          <w:ilvl w:val="0"/>
          <w:numId w:val="26"/>
        </w:numPr>
        <w:spacing w:after="0" w:line="240" w:lineRule="auto"/>
        <w:rPr>
          <w:rFonts w:ascii="Arial" w:eastAsia="Arial" w:hAnsi="Arial" w:cs="Arial"/>
          <w:color w:val="171923"/>
          <w:lang w:val="es-CL"/>
        </w:rPr>
      </w:pPr>
      <w:r w:rsidRPr="00040B8E">
        <w:rPr>
          <w:rFonts w:ascii="Arial" w:eastAsia="Arial" w:hAnsi="Arial" w:cs="Arial"/>
          <w:color w:val="171923"/>
          <w:lang w:val="es-CL"/>
        </w:rPr>
        <w:t xml:space="preserve">Componentes: PostgreSQL 15, </w:t>
      </w:r>
      <w:proofErr w:type="spellStart"/>
      <w:r w:rsidRPr="00040B8E">
        <w:rPr>
          <w:rFonts w:ascii="Arial" w:eastAsia="Arial" w:hAnsi="Arial" w:cs="Arial"/>
          <w:color w:val="171923"/>
          <w:lang w:val="es-CL"/>
        </w:rPr>
        <w:t>pgAdmin</w:t>
      </w:r>
      <w:proofErr w:type="spellEnd"/>
      <w:r w:rsidRPr="00040B8E">
        <w:rPr>
          <w:rFonts w:ascii="Arial" w:eastAsia="Arial" w:hAnsi="Arial" w:cs="Arial"/>
          <w:color w:val="171923"/>
          <w:lang w:val="es-CL"/>
        </w:rPr>
        <w:t xml:space="preserve"> (opcional)</w:t>
      </w:r>
    </w:p>
    <w:p w14:paraId="5320F3BC" w14:textId="77777777" w:rsidR="00040B8E" w:rsidRPr="00040B8E" w:rsidRDefault="00040B8E">
      <w:pPr>
        <w:pStyle w:val="Prrafodelista"/>
        <w:numPr>
          <w:ilvl w:val="0"/>
          <w:numId w:val="26"/>
        </w:numPr>
        <w:spacing w:after="0" w:line="240" w:lineRule="auto"/>
        <w:rPr>
          <w:rFonts w:ascii="Arial" w:eastAsia="Arial" w:hAnsi="Arial" w:cs="Arial"/>
          <w:color w:val="171923"/>
          <w:lang w:val="es-CL"/>
        </w:rPr>
      </w:pPr>
      <w:r w:rsidRPr="00040B8E">
        <w:rPr>
          <w:rFonts w:ascii="Arial" w:eastAsia="Arial" w:hAnsi="Arial" w:cs="Arial"/>
          <w:color w:val="171923"/>
          <w:lang w:val="es-CL"/>
        </w:rPr>
        <w:t xml:space="preserve">Características: </w:t>
      </w:r>
      <w:proofErr w:type="spellStart"/>
      <w:r w:rsidRPr="00040B8E">
        <w:rPr>
          <w:rFonts w:ascii="Arial" w:eastAsia="Arial" w:hAnsi="Arial" w:cs="Arial"/>
          <w:color w:val="171923"/>
          <w:lang w:val="es-CL"/>
        </w:rPr>
        <w:t>Backups</w:t>
      </w:r>
      <w:proofErr w:type="spellEnd"/>
      <w:r w:rsidRPr="00040B8E">
        <w:rPr>
          <w:rFonts w:ascii="Arial" w:eastAsia="Arial" w:hAnsi="Arial" w:cs="Arial"/>
          <w:color w:val="171923"/>
          <w:lang w:val="es-CL"/>
        </w:rPr>
        <w:t xml:space="preserve"> automáticos diarios, conexiones SSL, replicación</w:t>
      </w:r>
    </w:p>
    <w:p w14:paraId="32334F29" w14:textId="77777777" w:rsidR="00040B8E" w:rsidRPr="00040B8E" w:rsidRDefault="00040B8E">
      <w:pPr>
        <w:pStyle w:val="Prrafodelista"/>
        <w:numPr>
          <w:ilvl w:val="0"/>
          <w:numId w:val="26"/>
        </w:numPr>
        <w:spacing w:after="0" w:line="240" w:lineRule="auto"/>
        <w:rPr>
          <w:rFonts w:ascii="Arial" w:eastAsia="Arial" w:hAnsi="Arial" w:cs="Arial"/>
          <w:color w:val="171923"/>
          <w:lang w:val="es-CL"/>
        </w:rPr>
      </w:pPr>
      <w:r w:rsidRPr="00040B8E">
        <w:rPr>
          <w:rFonts w:ascii="Arial" w:eastAsia="Arial" w:hAnsi="Arial" w:cs="Arial"/>
          <w:color w:val="171923"/>
          <w:lang w:val="es-CL"/>
        </w:rPr>
        <w:t>Storage: 1GB inicial (escalable a 10GB)</w:t>
      </w:r>
    </w:p>
    <w:p w14:paraId="7570A5E4" w14:textId="77777777" w:rsidR="00040B8E" w:rsidRPr="00040B8E" w:rsidRDefault="00040B8E">
      <w:pPr>
        <w:pStyle w:val="Prrafodelista"/>
        <w:numPr>
          <w:ilvl w:val="0"/>
          <w:numId w:val="26"/>
        </w:numPr>
        <w:spacing w:after="0" w:line="240" w:lineRule="auto"/>
        <w:rPr>
          <w:rFonts w:ascii="Arial" w:eastAsia="Arial" w:hAnsi="Arial" w:cs="Arial"/>
          <w:color w:val="171923"/>
          <w:lang w:val="es-CL"/>
        </w:rPr>
      </w:pPr>
      <w:r w:rsidRPr="00040B8E">
        <w:rPr>
          <w:rFonts w:ascii="Arial" w:eastAsia="Arial" w:hAnsi="Arial" w:cs="Arial"/>
          <w:color w:val="171923"/>
          <w:lang w:val="es-CL"/>
        </w:rPr>
        <w:t xml:space="preserve">Ubicación: </w:t>
      </w:r>
      <w:proofErr w:type="spellStart"/>
      <w:r w:rsidRPr="00040B8E">
        <w:rPr>
          <w:rFonts w:ascii="Arial" w:eastAsia="Arial" w:hAnsi="Arial" w:cs="Arial"/>
          <w:color w:val="171923"/>
          <w:lang w:val="es-CL"/>
        </w:rPr>
        <w:t>Co-located</w:t>
      </w:r>
      <w:proofErr w:type="spellEnd"/>
      <w:r w:rsidRPr="00040B8E">
        <w:rPr>
          <w:rFonts w:ascii="Arial" w:eastAsia="Arial" w:hAnsi="Arial" w:cs="Arial"/>
          <w:color w:val="171923"/>
          <w:lang w:val="es-CL"/>
        </w:rPr>
        <w:t xml:space="preserve"> con backend</w:t>
      </w:r>
    </w:p>
    <w:p w14:paraId="7D991F66" w14:textId="77777777" w:rsidR="00040B8E" w:rsidRPr="00040B8E" w:rsidRDefault="00040B8E" w:rsidP="00040B8E">
      <w:pPr>
        <w:spacing w:before="240"/>
        <w:rPr>
          <w:rFonts w:ascii="Arial" w:eastAsia="Arial" w:hAnsi="Arial" w:cs="Arial"/>
          <w:b/>
          <w:bCs/>
          <w:color w:val="171923"/>
          <w:lang w:val="es-CL"/>
        </w:rPr>
      </w:pPr>
      <w:r w:rsidRPr="00040B8E">
        <w:rPr>
          <w:rFonts w:ascii="Arial" w:eastAsia="Arial" w:hAnsi="Arial" w:cs="Arial"/>
          <w:b/>
          <w:bCs/>
          <w:color w:val="171923"/>
          <w:lang w:val="es-CL"/>
        </w:rPr>
        <w:t>Nodo 5: Servicios Externos</w:t>
      </w:r>
    </w:p>
    <w:p w14:paraId="76568AC1" w14:textId="77777777" w:rsidR="00040B8E" w:rsidRPr="00040B8E" w:rsidRDefault="00040B8E">
      <w:pPr>
        <w:pStyle w:val="Prrafodelista"/>
        <w:numPr>
          <w:ilvl w:val="0"/>
          <w:numId w:val="27"/>
        </w:numPr>
        <w:spacing w:after="0" w:line="240" w:lineRule="auto"/>
        <w:rPr>
          <w:rFonts w:ascii="Arial" w:eastAsia="Arial" w:hAnsi="Arial" w:cs="Arial"/>
          <w:color w:val="171923"/>
          <w:lang w:val="es-CL"/>
        </w:rPr>
      </w:pPr>
      <w:r w:rsidRPr="00040B8E">
        <w:rPr>
          <w:rFonts w:ascii="Arial" w:eastAsia="Arial" w:hAnsi="Arial" w:cs="Arial"/>
          <w:color w:val="171923"/>
          <w:lang w:val="es-CL"/>
        </w:rPr>
        <w:t>OpenAI API (api.openai.com)</w:t>
      </w:r>
    </w:p>
    <w:p w14:paraId="7116144F" w14:textId="77777777" w:rsidR="00040B8E" w:rsidRPr="00040B8E" w:rsidRDefault="00040B8E">
      <w:pPr>
        <w:pStyle w:val="Prrafodelista"/>
        <w:numPr>
          <w:ilvl w:val="0"/>
          <w:numId w:val="27"/>
        </w:numPr>
        <w:spacing w:after="0" w:line="240" w:lineRule="auto"/>
        <w:rPr>
          <w:rFonts w:ascii="Arial" w:eastAsia="Arial" w:hAnsi="Arial" w:cs="Arial"/>
          <w:color w:val="171923"/>
          <w:lang w:val="es-CL"/>
        </w:rPr>
      </w:pPr>
      <w:r w:rsidRPr="00040B8E">
        <w:rPr>
          <w:rFonts w:ascii="Arial" w:eastAsia="Arial" w:hAnsi="Arial" w:cs="Arial"/>
          <w:color w:val="171923"/>
          <w:lang w:val="es-CL"/>
        </w:rPr>
        <w:t>Google Cloud Speech-to-Text (speech.googleapis.com)</w:t>
      </w:r>
    </w:p>
    <w:p w14:paraId="771600D3" w14:textId="77777777" w:rsidR="00040B8E" w:rsidRPr="00040B8E" w:rsidRDefault="00040B8E">
      <w:pPr>
        <w:pStyle w:val="Prrafodelista"/>
        <w:numPr>
          <w:ilvl w:val="0"/>
          <w:numId w:val="27"/>
        </w:numPr>
        <w:spacing w:after="0" w:line="240" w:lineRule="auto"/>
        <w:rPr>
          <w:rFonts w:ascii="Arial" w:eastAsia="Arial" w:hAnsi="Arial" w:cs="Arial"/>
          <w:color w:val="171923"/>
          <w:lang w:val="es-CL"/>
        </w:rPr>
      </w:pPr>
      <w:r w:rsidRPr="00040B8E">
        <w:rPr>
          <w:rFonts w:ascii="Arial" w:eastAsia="Arial" w:hAnsi="Arial" w:cs="Arial"/>
          <w:color w:val="171923"/>
          <w:lang w:val="es-CL"/>
        </w:rPr>
        <w:t>D-ID Avatar API (api.d-id.com)</w:t>
      </w:r>
    </w:p>
    <w:p w14:paraId="222A8EAC" w14:textId="77777777" w:rsidR="00040B8E" w:rsidRPr="00040B8E" w:rsidRDefault="00040B8E" w:rsidP="00040B8E">
      <w:pPr>
        <w:pStyle w:val="Ttulo2"/>
        <w:spacing w:after="120"/>
        <w:jc w:val="both"/>
        <w:rPr>
          <w:rFonts w:ascii="Calibri" w:eastAsia="Calibri" w:hAnsi="Calibri" w:cs="Calibri"/>
          <w:color w:val="366091"/>
        </w:rPr>
      </w:pPr>
      <w:bookmarkStart w:id="40" w:name="_Toc214299809"/>
      <w:bookmarkStart w:id="41" w:name="_Toc215761949"/>
      <w:r w:rsidRPr="00040B8E">
        <w:rPr>
          <w:rFonts w:ascii="Calibri" w:eastAsia="Calibri" w:hAnsi="Calibri" w:cs="Calibri"/>
          <w:color w:val="366091"/>
        </w:rPr>
        <w:t>8.2 Flujo de Comunicación entre Nodos</w:t>
      </w:r>
      <w:bookmarkEnd w:id="40"/>
      <w:bookmarkEnd w:id="41"/>
    </w:p>
    <w:p w14:paraId="55B0253D" w14:textId="77777777" w:rsidR="00040B8E" w:rsidRPr="007C49DA" w:rsidRDefault="00040B8E" w:rsidP="00040B8E">
      <w:pPr>
        <w:spacing w:before="240"/>
        <w:rPr>
          <w:rFonts w:ascii="Arial" w:eastAsia="Arial" w:hAnsi="Arial" w:cs="Arial"/>
          <w:color w:val="171923"/>
          <w:lang w:val="es-CL"/>
        </w:rPr>
      </w:pPr>
      <w:r w:rsidRPr="007C49DA">
        <w:rPr>
          <w:rFonts w:ascii="Arial" w:eastAsia="Arial" w:hAnsi="Arial" w:cs="Arial"/>
          <w:color w:val="171923"/>
          <w:lang w:val="es-CL"/>
        </w:rPr>
        <w:t xml:space="preserve">1. </w:t>
      </w:r>
      <w:r w:rsidRPr="007C49DA">
        <w:rPr>
          <w:rFonts w:ascii="Arial" w:eastAsia="Arial" w:hAnsi="Arial" w:cs="Arial"/>
          <w:b/>
          <w:bCs/>
          <w:color w:val="171923"/>
          <w:lang w:val="es-CL"/>
        </w:rPr>
        <w:t>Cliente ↔ Frontend Server (</w:t>
      </w:r>
      <w:proofErr w:type="spellStart"/>
      <w:r w:rsidRPr="007C49DA">
        <w:rPr>
          <w:rFonts w:ascii="Arial" w:eastAsia="Arial" w:hAnsi="Arial" w:cs="Arial"/>
          <w:b/>
          <w:bCs/>
          <w:color w:val="171923"/>
          <w:lang w:val="es-CL"/>
        </w:rPr>
        <w:t>Vercel</w:t>
      </w:r>
      <w:proofErr w:type="spellEnd"/>
      <w:r w:rsidRPr="007C49DA">
        <w:rPr>
          <w:rFonts w:ascii="Arial" w:eastAsia="Arial" w:hAnsi="Arial" w:cs="Arial"/>
          <w:b/>
          <w:bCs/>
          <w:color w:val="171923"/>
          <w:lang w:val="es-CL"/>
        </w:rPr>
        <w:t>)</w:t>
      </w:r>
    </w:p>
    <w:p w14:paraId="61917D4F"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Protocolo: HTTPS</w:t>
      </w:r>
    </w:p>
    <w:p w14:paraId="25812BF9"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Puerto: 443</w:t>
      </w:r>
    </w:p>
    <w:p w14:paraId="6780B4FD"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Datos: Archivos estáticos (HTML, CSS, JS)</w:t>
      </w:r>
    </w:p>
    <w:p w14:paraId="4FAC3D54" w14:textId="77777777" w:rsidR="00040B8E" w:rsidRPr="007C49DA" w:rsidRDefault="00040B8E" w:rsidP="00040B8E">
      <w:pPr>
        <w:spacing w:before="120"/>
        <w:rPr>
          <w:rFonts w:ascii="Arial" w:eastAsia="Arial" w:hAnsi="Arial" w:cs="Arial"/>
          <w:color w:val="171923"/>
          <w:lang w:val="es-CL"/>
        </w:rPr>
      </w:pPr>
      <w:r w:rsidRPr="007C49DA">
        <w:rPr>
          <w:rFonts w:ascii="Arial" w:eastAsia="Arial" w:hAnsi="Arial" w:cs="Arial"/>
          <w:color w:val="171923"/>
          <w:lang w:val="es-CL"/>
        </w:rPr>
        <w:t xml:space="preserve">2. </w:t>
      </w:r>
      <w:r w:rsidRPr="007C49DA">
        <w:rPr>
          <w:rFonts w:ascii="Arial" w:eastAsia="Arial" w:hAnsi="Arial" w:cs="Arial"/>
          <w:b/>
          <w:bCs/>
          <w:color w:val="171923"/>
          <w:lang w:val="es-CL"/>
        </w:rPr>
        <w:t>Cliente ↔ Backend Server</w:t>
      </w:r>
    </w:p>
    <w:p w14:paraId="1DB99D2E"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Protocolo: HTTPS / </w:t>
      </w:r>
      <w:proofErr w:type="spellStart"/>
      <w:r w:rsidRPr="007C49DA">
        <w:rPr>
          <w:rFonts w:ascii="Arial" w:eastAsia="Arial" w:hAnsi="Arial" w:cs="Arial"/>
          <w:color w:val="171923"/>
          <w:lang w:val="es-CL"/>
        </w:rPr>
        <w:t>WebSocket</w:t>
      </w:r>
      <w:proofErr w:type="spellEnd"/>
      <w:r w:rsidRPr="007C49DA">
        <w:rPr>
          <w:rFonts w:ascii="Arial" w:eastAsia="Arial" w:hAnsi="Arial" w:cs="Arial"/>
          <w:color w:val="171923"/>
          <w:lang w:val="es-CL"/>
        </w:rPr>
        <w:t xml:space="preserve"> (para avatar)</w:t>
      </w:r>
    </w:p>
    <w:p w14:paraId="74CFA322"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Puerto: 443</w:t>
      </w:r>
    </w:p>
    <w:p w14:paraId="5CB23CBF"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Datos: JSON (</w:t>
      </w:r>
      <w:proofErr w:type="spellStart"/>
      <w:r w:rsidRPr="007C49DA">
        <w:rPr>
          <w:rFonts w:ascii="Arial" w:eastAsia="Arial" w:hAnsi="Arial" w:cs="Arial"/>
          <w:color w:val="171923"/>
          <w:lang w:val="es-CL"/>
        </w:rPr>
        <w:t>requests</w:t>
      </w:r>
      <w:proofErr w:type="spellEnd"/>
      <w:r w:rsidRPr="007C49DA">
        <w:rPr>
          <w:rFonts w:ascii="Arial" w:eastAsia="Arial" w:hAnsi="Arial" w:cs="Arial"/>
          <w:color w:val="171923"/>
          <w:lang w:val="es-CL"/>
        </w:rPr>
        <w:t>/responses), audio files</w:t>
      </w:r>
    </w:p>
    <w:p w14:paraId="3CD14CB8"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Autenticación: JWT </w:t>
      </w:r>
      <w:proofErr w:type="spellStart"/>
      <w:r w:rsidRPr="007C49DA">
        <w:rPr>
          <w:rFonts w:ascii="Arial" w:eastAsia="Arial" w:hAnsi="Arial" w:cs="Arial"/>
          <w:color w:val="171923"/>
          <w:lang w:val="es-CL"/>
        </w:rPr>
        <w:t>Bearer</w:t>
      </w:r>
      <w:proofErr w:type="spellEnd"/>
      <w:r w:rsidRPr="007C49DA">
        <w:rPr>
          <w:rFonts w:ascii="Arial" w:eastAsia="Arial" w:hAnsi="Arial" w:cs="Arial"/>
          <w:color w:val="171923"/>
          <w:lang w:val="es-CL"/>
        </w:rPr>
        <w:t xml:space="preserve"> token</w:t>
      </w:r>
    </w:p>
    <w:p w14:paraId="447906CF" w14:textId="77777777" w:rsidR="00040B8E" w:rsidRPr="007C49DA" w:rsidRDefault="00040B8E" w:rsidP="00040B8E">
      <w:pPr>
        <w:spacing w:before="120"/>
        <w:rPr>
          <w:rFonts w:ascii="Arial" w:eastAsia="Arial" w:hAnsi="Arial" w:cs="Arial"/>
          <w:color w:val="171923"/>
          <w:lang w:val="es-CL"/>
        </w:rPr>
      </w:pPr>
      <w:r w:rsidRPr="007C49DA">
        <w:rPr>
          <w:rFonts w:ascii="Arial" w:eastAsia="Arial" w:hAnsi="Arial" w:cs="Arial"/>
          <w:color w:val="171923"/>
          <w:lang w:val="es-CL"/>
        </w:rPr>
        <w:t xml:space="preserve">3. </w:t>
      </w:r>
      <w:r w:rsidRPr="007C49DA">
        <w:rPr>
          <w:rFonts w:ascii="Arial" w:eastAsia="Arial" w:hAnsi="Arial" w:cs="Arial"/>
          <w:b/>
          <w:bCs/>
          <w:color w:val="171923"/>
          <w:lang w:val="es-CL"/>
        </w:rPr>
        <w:t>Backend Server ↔ PostgreSQL</w:t>
      </w:r>
    </w:p>
    <w:p w14:paraId="7207167A"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Protocolo: PostgreSQL </w:t>
      </w:r>
      <w:proofErr w:type="spellStart"/>
      <w:r w:rsidRPr="007C49DA">
        <w:rPr>
          <w:rFonts w:ascii="Arial" w:eastAsia="Arial" w:hAnsi="Arial" w:cs="Arial"/>
          <w:color w:val="171923"/>
          <w:lang w:val="es-CL"/>
        </w:rPr>
        <w:t>protocol</w:t>
      </w:r>
      <w:proofErr w:type="spellEnd"/>
      <w:r w:rsidRPr="007C49DA">
        <w:rPr>
          <w:rFonts w:ascii="Arial" w:eastAsia="Arial" w:hAnsi="Arial" w:cs="Arial"/>
          <w:color w:val="171923"/>
          <w:lang w:val="es-CL"/>
        </w:rPr>
        <w:t xml:space="preserve"> </w:t>
      </w:r>
      <w:proofErr w:type="spellStart"/>
      <w:r w:rsidRPr="007C49DA">
        <w:rPr>
          <w:rFonts w:ascii="Arial" w:eastAsia="Arial" w:hAnsi="Arial" w:cs="Arial"/>
          <w:color w:val="171923"/>
          <w:lang w:val="es-CL"/>
        </w:rPr>
        <w:t>over</w:t>
      </w:r>
      <w:proofErr w:type="spellEnd"/>
      <w:r w:rsidRPr="007C49DA">
        <w:rPr>
          <w:rFonts w:ascii="Arial" w:eastAsia="Arial" w:hAnsi="Arial" w:cs="Arial"/>
          <w:color w:val="171923"/>
          <w:lang w:val="es-CL"/>
        </w:rPr>
        <w:t xml:space="preserve"> SSL</w:t>
      </w:r>
    </w:p>
    <w:p w14:paraId="14F63A03"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Puerto: 5432</w:t>
      </w:r>
    </w:p>
    <w:p w14:paraId="451C49F3"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Datos: SQL </w:t>
      </w:r>
      <w:proofErr w:type="spellStart"/>
      <w:r w:rsidRPr="007C49DA">
        <w:rPr>
          <w:rFonts w:ascii="Arial" w:eastAsia="Arial" w:hAnsi="Arial" w:cs="Arial"/>
          <w:color w:val="171923"/>
          <w:lang w:val="es-CL"/>
        </w:rPr>
        <w:t>queries</w:t>
      </w:r>
      <w:proofErr w:type="spellEnd"/>
      <w:r w:rsidRPr="007C49DA">
        <w:rPr>
          <w:rFonts w:ascii="Arial" w:eastAsia="Arial" w:hAnsi="Arial" w:cs="Arial"/>
          <w:color w:val="171923"/>
          <w:lang w:val="es-CL"/>
        </w:rPr>
        <w:t>, transacciones</w:t>
      </w:r>
    </w:p>
    <w:p w14:paraId="694DC658" w14:textId="77777777" w:rsidR="00040B8E" w:rsidRPr="007C49DA" w:rsidRDefault="00040B8E" w:rsidP="00040B8E">
      <w:pPr>
        <w:spacing w:before="120"/>
        <w:rPr>
          <w:rFonts w:ascii="Arial" w:eastAsia="Arial" w:hAnsi="Arial" w:cs="Arial"/>
          <w:b/>
          <w:bCs/>
          <w:color w:val="171923"/>
          <w:lang w:val="es-CL"/>
        </w:rPr>
      </w:pPr>
      <w:r w:rsidRPr="007C49DA">
        <w:rPr>
          <w:rFonts w:ascii="Arial" w:eastAsia="Arial" w:hAnsi="Arial" w:cs="Arial"/>
          <w:color w:val="171923"/>
          <w:lang w:val="es-CL"/>
        </w:rPr>
        <w:t xml:space="preserve">4. </w:t>
      </w:r>
      <w:r w:rsidRPr="007C49DA">
        <w:rPr>
          <w:rFonts w:ascii="Arial" w:eastAsia="Arial" w:hAnsi="Arial" w:cs="Arial"/>
          <w:b/>
          <w:bCs/>
          <w:color w:val="171923"/>
          <w:lang w:val="es-CL"/>
        </w:rPr>
        <w:t>Backend Server ↔ OpenAI API</w:t>
      </w:r>
    </w:p>
    <w:p w14:paraId="67BEFA5A"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Protocolo: HTTPS</w:t>
      </w:r>
    </w:p>
    <w:p w14:paraId="24974D7A"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Datos: JSON (</w:t>
      </w:r>
      <w:proofErr w:type="spellStart"/>
      <w:r w:rsidRPr="007C49DA">
        <w:rPr>
          <w:rFonts w:ascii="Arial" w:eastAsia="Arial" w:hAnsi="Arial" w:cs="Arial"/>
          <w:color w:val="171923"/>
          <w:lang w:val="es-CL"/>
        </w:rPr>
        <w:t>prompts</w:t>
      </w:r>
      <w:proofErr w:type="spellEnd"/>
      <w:r w:rsidRPr="007C49DA">
        <w:rPr>
          <w:rFonts w:ascii="Arial" w:eastAsia="Arial" w:hAnsi="Arial" w:cs="Arial"/>
          <w:color w:val="171923"/>
          <w:lang w:val="es-CL"/>
        </w:rPr>
        <w:t xml:space="preserve">, </w:t>
      </w:r>
      <w:proofErr w:type="spellStart"/>
      <w:r w:rsidRPr="007C49DA">
        <w:rPr>
          <w:rFonts w:ascii="Arial" w:eastAsia="Arial" w:hAnsi="Arial" w:cs="Arial"/>
          <w:color w:val="171923"/>
          <w:lang w:val="es-CL"/>
        </w:rPr>
        <w:t>completions</w:t>
      </w:r>
      <w:proofErr w:type="spellEnd"/>
      <w:r w:rsidRPr="007C49DA">
        <w:rPr>
          <w:rFonts w:ascii="Arial" w:eastAsia="Arial" w:hAnsi="Arial" w:cs="Arial"/>
          <w:color w:val="171923"/>
          <w:lang w:val="es-CL"/>
        </w:rPr>
        <w:t>)</w:t>
      </w:r>
    </w:p>
    <w:p w14:paraId="5B8401AF"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Autenticación: API Key</w:t>
      </w:r>
    </w:p>
    <w:p w14:paraId="11AF1D6F" w14:textId="77777777" w:rsidR="007C49DA" w:rsidRDefault="007C49DA">
      <w:pPr>
        <w:rPr>
          <w:rFonts w:ascii="Arial" w:eastAsia="Arial" w:hAnsi="Arial" w:cs="Arial"/>
          <w:color w:val="171923"/>
          <w:lang w:val="es-CL"/>
        </w:rPr>
      </w:pPr>
      <w:r>
        <w:rPr>
          <w:rFonts w:ascii="Arial" w:eastAsia="Arial" w:hAnsi="Arial" w:cs="Arial"/>
          <w:color w:val="171923"/>
          <w:lang w:val="es-CL"/>
        </w:rPr>
        <w:br w:type="page"/>
      </w:r>
    </w:p>
    <w:p w14:paraId="72417189" w14:textId="4D109EF6" w:rsidR="00040B8E" w:rsidRPr="007C49DA" w:rsidRDefault="00040B8E" w:rsidP="00040B8E">
      <w:pPr>
        <w:spacing w:before="120"/>
        <w:rPr>
          <w:rFonts w:ascii="Arial" w:eastAsia="Arial" w:hAnsi="Arial" w:cs="Arial"/>
          <w:b/>
          <w:bCs/>
          <w:color w:val="171923"/>
          <w:lang w:val="es-CL"/>
        </w:rPr>
      </w:pPr>
      <w:r w:rsidRPr="007C49DA">
        <w:rPr>
          <w:rFonts w:ascii="Arial" w:eastAsia="Arial" w:hAnsi="Arial" w:cs="Arial"/>
          <w:color w:val="171923"/>
          <w:lang w:val="es-CL"/>
        </w:rPr>
        <w:lastRenderedPageBreak/>
        <w:t xml:space="preserve">5. </w:t>
      </w:r>
      <w:r w:rsidRPr="007C49DA">
        <w:rPr>
          <w:rFonts w:ascii="Arial" w:eastAsia="Arial" w:hAnsi="Arial" w:cs="Arial"/>
          <w:b/>
          <w:bCs/>
          <w:color w:val="171923"/>
          <w:lang w:val="es-CL"/>
        </w:rPr>
        <w:t>Backend Server ↔ Google Cloud STT</w:t>
      </w:r>
    </w:p>
    <w:p w14:paraId="53AD823D"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Protocolo: HTTPS / </w:t>
      </w:r>
      <w:proofErr w:type="spellStart"/>
      <w:r w:rsidRPr="007C49DA">
        <w:rPr>
          <w:rFonts w:ascii="Arial" w:eastAsia="Arial" w:hAnsi="Arial" w:cs="Arial"/>
          <w:color w:val="171923"/>
          <w:lang w:val="es-CL"/>
        </w:rPr>
        <w:t>gRPC</w:t>
      </w:r>
      <w:proofErr w:type="spellEnd"/>
    </w:p>
    <w:p w14:paraId="426A4689"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Datos: Audio files (</w:t>
      </w:r>
      <w:proofErr w:type="spellStart"/>
      <w:r w:rsidRPr="007C49DA">
        <w:rPr>
          <w:rFonts w:ascii="Arial" w:eastAsia="Arial" w:hAnsi="Arial" w:cs="Arial"/>
          <w:color w:val="171923"/>
          <w:lang w:val="es-CL"/>
        </w:rPr>
        <w:t>WebM</w:t>
      </w:r>
      <w:proofErr w:type="spellEnd"/>
      <w:r w:rsidRPr="007C49DA">
        <w:rPr>
          <w:rFonts w:ascii="Arial" w:eastAsia="Arial" w:hAnsi="Arial" w:cs="Arial"/>
          <w:color w:val="171923"/>
          <w:lang w:val="es-CL"/>
        </w:rPr>
        <w:t>), transcripciones (JSON)</w:t>
      </w:r>
    </w:p>
    <w:p w14:paraId="0220D096"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Autenticación: </w:t>
      </w:r>
      <w:proofErr w:type="spellStart"/>
      <w:r w:rsidRPr="007C49DA">
        <w:rPr>
          <w:rFonts w:ascii="Arial" w:eastAsia="Arial" w:hAnsi="Arial" w:cs="Arial"/>
          <w:color w:val="171923"/>
          <w:lang w:val="es-CL"/>
        </w:rPr>
        <w:t>Service</w:t>
      </w:r>
      <w:proofErr w:type="spellEnd"/>
      <w:r w:rsidRPr="007C49DA">
        <w:rPr>
          <w:rFonts w:ascii="Arial" w:eastAsia="Arial" w:hAnsi="Arial" w:cs="Arial"/>
          <w:color w:val="171923"/>
          <w:lang w:val="es-CL"/>
        </w:rPr>
        <w:t xml:space="preserve"> </w:t>
      </w:r>
      <w:proofErr w:type="spellStart"/>
      <w:r w:rsidRPr="007C49DA">
        <w:rPr>
          <w:rFonts w:ascii="Arial" w:eastAsia="Arial" w:hAnsi="Arial" w:cs="Arial"/>
          <w:color w:val="171923"/>
          <w:lang w:val="es-CL"/>
        </w:rPr>
        <w:t>Account</w:t>
      </w:r>
      <w:proofErr w:type="spellEnd"/>
      <w:r w:rsidRPr="007C49DA">
        <w:rPr>
          <w:rFonts w:ascii="Arial" w:eastAsia="Arial" w:hAnsi="Arial" w:cs="Arial"/>
          <w:color w:val="171923"/>
          <w:lang w:val="es-CL"/>
        </w:rPr>
        <w:t xml:space="preserve"> </w:t>
      </w:r>
      <w:proofErr w:type="spellStart"/>
      <w:r w:rsidRPr="007C49DA">
        <w:rPr>
          <w:rFonts w:ascii="Arial" w:eastAsia="Arial" w:hAnsi="Arial" w:cs="Arial"/>
          <w:color w:val="171923"/>
          <w:lang w:val="es-CL"/>
        </w:rPr>
        <w:t>credentials</w:t>
      </w:r>
      <w:proofErr w:type="spellEnd"/>
    </w:p>
    <w:p w14:paraId="3FEEC3AA" w14:textId="77777777" w:rsidR="00040B8E" w:rsidRPr="007C49DA" w:rsidRDefault="00040B8E" w:rsidP="00040B8E">
      <w:pPr>
        <w:spacing w:before="120"/>
        <w:rPr>
          <w:rFonts w:ascii="Arial" w:eastAsia="Arial" w:hAnsi="Arial" w:cs="Arial"/>
          <w:color w:val="171923"/>
          <w:lang w:val="es-CL"/>
        </w:rPr>
      </w:pPr>
      <w:r w:rsidRPr="007C49DA">
        <w:rPr>
          <w:rFonts w:ascii="Arial" w:eastAsia="Arial" w:hAnsi="Arial" w:cs="Arial"/>
          <w:color w:val="171923"/>
          <w:lang w:val="es-CL"/>
        </w:rPr>
        <w:t xml:space="preserve">6. </w:t>
      </w:r>
      <w:r w:rsidRPr="007C49DA">
        <w:rPr>
          <w:rFonts w:ascii="Arial" w:eastAsia="Arial" w:hAnsi="Arial" w:cs="Arial"/>
          <w:b/>
          <w:bCs/>
          <w:color w:val="171923"/>
          <w:lang w:val="es-CL"/>
        </w:rPr>
        <w:t>Backend Server ↔ D-ID Avatar API</w:t>
      </w:r>
    </w:p>
    <w:p w14:paraId="45D51AF0"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Protocolo: HTTPS</w:t>
      </w:r>
    </w:p>
    <w:p w14:paraId="1B77534A"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Datos: Texto, configuración avatar, video </w:t>
      </w:r>
      <w:proofErr w:type="spellStart"/>
      <w:r w:rsidRPr="007C49DA">
        <w:rPr>
          <w:rFonts w:ascii="Arial" w:eastAsia="Arial" w:hAnsi="Arial" w:cs="Arial"/>
          <w:color w:val="171923"/>
          <w:lang w:val="es-CL"/>
        </w:rPr>
        <w:t>URLs</w:t>
      </w:r>
      <w:proofErr w:type="spellEnd"/>
    </w:p>
    <w:p w14:paraId="4BC2F927" w14:textId="77777777" w:rsidR="00040B8E" w:rsidRPr="007C49DA" w:rsidRDefault="00040B8E" w:rsidP="00040B8E">
      <w:pPr>
        <w:rPr>
          <w:rFonts w:ascii="Arial" w:eastAsia="Arial" w:hAnsi="Arial" w:cs="Arial"/>
          <w:color w:val="171923"/>
          <w:lang w:val="es-CL"/>
        </w:rPr>
      </w:pPr>
      <w:r w:rsidRPr="007C49DA">
        <w:rPr>
          <w:rFonts w:ascii="Arial" w:eastAsia="Arial" w:hAnsi="Arial" w:cs="Arial"/>
          <w:color w:val="171923"/>
          <w:lang w:val="es-CL"/>
        </w:rPr>
        <w:t xml:space="preserve">   Autenticación: API Key</w:t>
      </w:r>
    </w:p>
    <w:p w14:paraId="54B23B58" w14:textId="4FF562D2" w:rsidR="007C49DA" w:rsidRDefault="007C49DA" w:rsidP="00040B8E">
      <w:r w:rsidRPr="007C49DA">
        <w:rPr>
          <w:noProof/>
        </w:rPr>
        <w:drawing>
          <wp:inline distT="0" distB="0" distL="0" distR="0" wp14:anchorId="13DD0562" wp14:editId="1BB6DB86">
            <wp:extent cx="5850890" cy="3642360"/>
            <wp:effectExtent l="0" t="0" r="0" b="0"/>
            <wp:docPr id="9639973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7334" name="Imagen 1" descr="Diagrama&#10;&#10;El contenido generado por IA puede ser incorrecto."/>
                    <pic:cNvPicPr/>
                  </pic:nvPicPr>
                  <pic:blipFill>
                    <a:blip r:embed="rId13"/>
                    <a:stretch>
                      <a:fillRect/>
                    </a:stretch>
                  </pic:blipFill>
                  <pic:spPr>
                    <a:xfrm>
                      <a:off x="0" y="0"/>
                      <a:ext cx="5850890" cy="3642360"/>
                    </a:xfrm>
                    <a:prstGeom prst="rect">
                      <a:avLst/>
                    </a:prstGeom>
                  </pic:spPr>
                </pic:pic>
              </a:graphicData>
            </a:graphic>
          </wp:inline>
        </w:drawing>
      </w:r>
    </w:p>
    <w:p w14:paraId="10C916B4" w14:textId="77777777" w:rsidR="00040B8E" w:rsidRDefault="00040B8E" w:rsidP="008C15EC">
      <w:pPr>
        <w:rPr>
          <w:rFonts w:ascii="Arial" w:eastAsia="Arial" w:hAnsi="Arial" w:cs="Arial"/>
          <w:color w:val="171923"/>
          <w:lang w:val="es-CL"/>
        </w:rPr>
      </w:pPr>
    </w:p>
    <w:p w14:paraId="5D43E786" w14:textId="77777777" w:rsidR="00F2510A" w:rsidRDefault="00F2510A" w:rsidP="008C15EC">
      <w:pPr>
        <w:rPr>
          <w:rFonts w:ascii="Arial" w:eastAsia="Arial" w:hAnsi="Arial" w:cs="Arial"/>
          <w:color w:val="171923"/>
          <w:lang w:val="es-CL"/>
        </w:rPr>
      </w:pPr>
    </w:p>
    <w:p w14:paraId="027A8366" w14:textId="77777777" w:rsidR="00F2510A" w:rsidRDefault="00F2510A" w:rsidP="008C15EC">
      <w:pPr>
        <w:rPr>
          <w:rFonts w:ascii="Arial" w:eastAsia="Arial" w:hAnsi="Arial" w:cs="Arial"/>
          <w:color w:val="171923"/>
          <w:lang w:val="es-CL"/>
        </w:rPr>
      </w:pPr>
    </w:p>
    <w:p w14:paraId="2262E794" w14:textId="77777777" w:rsidR="00F2510A" w:rsidRDefault="00F2510A" w:rsidP="008C15EC">
      <w:pPr>
        <w:rPr>
          <w:rFonts w:ascii="Arial" w:eastAsia="Arial" w:hAnsi="Arial" w:cs="Arial"/>
          <w:color w:val="171923"/>
          <w:lang w:val="es-CL"/>
        </w:rPr>
      </w:pPr>
    </w:p>
    <w:p w14:paraId="23F3BBAB" w14:textId="77777777" w:rsidR="00F2510A" w:rsidRDefault="00F2510A" w:rsidP="008C15EC">
      <w:pPr>
        <w:rPr>
          <w:rFonts w:ascii="Arial" w:eastAsia="Arial" w:hAnsi="Arial" w:cs="Arial"/>
          <w:color w:val="171923"/>
          <w:lang w:val="es-CL"/>
        </w:rPr>
      </w:pPr>
    </w:p>
    <w:p w14:paraId="70BBED6D" w14:textId="77777777" w:rsidR="00F2510A" w:rsidRDefault="00F2510A" w:rsidP="008C15EC">
      <w:pPr>
        <w:rPr>
          <w:rFonts w:ascii="Arial" w:eastAsia="Arial" w:hAnsi="Arial" w:cs="Arial"/>
          <w:color w:val="171923"/>
          <w:lang w:val="es-CL"/>
        </w:rPr>
      </w:pPr>
    </w:p>
    <w:p w14:paraId="5A8DBC4B" w14:textId="77777777" w:rsidR="00F2510A" w:rsidRPr="00F2510A" w:rsidRDefault="00F2510A" w:rsidP="00F2510A">
      <w:pPr>
        <w:pStyle w:val="Ttulo1"/>
        <w:spacing w:after="120"/>
        <w:jc w:val="both"/>
        <w:rPr>
          <w:rFonts w:ascii="Calibri" w:eastAsia="Calibri" w:hAnsi="Calibri" w:cs="Calibri"/>
        </w:rPr>
      </w:pPr>
      <w:bookmarkStart w:id="42" w:name="_Toc214299810"/>
      <w:bookmarkStart w:id="43" w:name="_Toc215761950"/>
      <w:r w:rsidRPr="00F2510A">
        <w:rPr>
          <w:rFonts w:ascii="Calibri" w:eastAsia="Calibri" w:hAnsi="Calibri" w:cs="Calibri"/>
        </w:rPr>
        <w:lastRenderedPageBreak/>
        <w:t>9. Diagrama de Componentes</w:t>
      </w:r>
      <w:bookmarkEnd w:id="42"/>
      <w:bookmarkEnd w:id="43"/>
    </w:p>
    <w:p w14:paraId="0A7D66E9" w14:textId="77777777" w:rsidR="00F2510A" w:rsidRPr="00F2510A" w:rsidRDefault="00F2510A" w:rsidP="00F2510A">
      <w:pPr>
        <w:rPr>
          <w:rFonts w:ascii="Arial" w:eastAsia="Arial" w:hAnsi="Arial" w:cs="Arial"/>
          <w:color w:val="171923"/>
          <w:lang w:val="es-CL"/>
        </w:rPr>
      </w:pPr>
      <w:r w:rsidRPr="00F2510A">
        <w:rPr>
          <w:rFonts w:ascii="Arial" w:eastAsia="Arial" w:hAnsi="Arial" w:cs="Arial"/>
          <w:color w:val="171923"/>
          <w:lang w:val="es-CL"/>
        </w:rPr>
        <w:t>El diagrama de componentes muestra los módulos principales del sistema y sus relaciones:</w:t>
      </w:r>
    </w:p>
    <w:p w14:paraId="07E1AE12" w14:textId="77777777" w:rsidR="00F2510A" w:rsidRPr="00F2510A" w:rsidRDefault="00F2510A" w:rsidP="00F2510A">
      <w:pPr>
        <w:spacing w:before="240"/>
        <w:rPr>
          <w:rFonts w:ascii="Arial" w:eastAsia="Arial" w:hAnsi="Arial" w:cs="Arial"/>
          <w:b/>
          <w:bCs/>
          <w:color w:val="171923"/>
          <w:lang w:val="es-CL"/>
        </w:rPr>
      </w:pPr>
      <w:r w:rsidRPr="00F2510A">
        <w:rPr>
          <w:rFonts w:ascii="Arial" w:eastAsia="Arial" w:hAnsi="Arial" w:cs="Arial"/>
          <w:b/>
          <w:bCs/>
          <w:color w:val="171923"/>
          <w:lang w:val="es-CL"/>
        </w:rPr>
        <w:t>Componentes Frontend</w:t>
      </w:r>
    </w:p>
    <w:p w14:paraId="77DFAF91" w14:textId="77777777" w:rsidR="00F2510A" w:rsidRPr="00F2510A" w:rsidRDefault="00F2510A">
      <w:pPr>
        <w:pStyle w:val="Prrafodelista"/>
        <w:numPr>
          <w:ilvl w:val="0"/>
          <w:numId w:val="28"/>
        </w:numPr>
        <w:spacing w:after="0" w:line="240" w:lineRule="auto"/>
        <w:rPr>
          <w:rFonts w:ascii="Arial" w:eastAsia="Arial" w:hAnsi="Arial" w:cs="Arial"/>
          <w:color w:val="171923"/>
          <w:lang w:val="es-CL"/>
        </w:rPr>
      </w:pPr>
      <w:r w:rsidRPr="00F2510A">
        <w:rPr>
          <w:rFonts w:ascii="Arial" w:eastAsia="Arial" w:hAnsi="Arial" w:cs="Arial"/>
          <w:color w:val="171923"/>
          <w:lang w:val="es-CL"/>
        </w:rPr>
        <w:t xml:space="preserve">Módulo Autenticación: </w:t>
      </w:r>
      <w:proofErr w:type="spellStart"/>
      <w:r w:rsidRPr="00F2510A">
        <w:rPr>
          <w:rFonts w:ascii="Arial" w:eastAsia="Arial" w:hAnsi="Arial" w:cs="Arial"/>
          <w:color w:val="171923"/>
          <w:lang w:val="es-CL"/>
        </w:rPr>
        <w:t>Login</w:t>
      </w:r>
      <w:proofErr w:type="spellEnd"/>
      <w:r w:rsidRPr="00F2510A">
        <w:rPr>
          <w:rFonts w:ascii="Arial" w:eastAsia="Arial" w:hAnsi="Arial" w:cs="Arial"/>
          <w:color w:val="171923"/>
          <w:lang w:val="es-CL"/>
        </w:rPr>
        <w:t>, Registro, Gestión de sesión</w:t>
      </w:r>
    </w:p>
    <w:p w14:paraId="5B5F555F" w14:textId="77777777" w:rsidR="00F2510A" w:rsidRPr="00F2510A" w:rsidRDefault="00F2510A">
      <w:pPr>
        <w:pStyle w:val="Prrafodelista"/>
        <w:numPr>
          <w:ilvl w:val="0"/>
          <w:numId w:val="28"/>
        </w:numPr>
        <w:spacing w:after="0" w:line="240" w:lineRule="auto"/>
        <w:rPr>
          <w:rFonts w:ascii="Arial" w:eastAsia="Arial" w:hAnsi="Arial" w:cs="Arial"/>
          <w:color w:val="171923"/>
          <w:lang w:val="es-CL"/>
        </w:rPr>
      </w:pPr>
      <w:r w:rsidRPr="00F2510A">
        <w:rPr>
          <w:rFonts w:ascii="Arial" w:eastAsia="Arial" w:hAnsi="Arial" w:cs="Arial"/>
          <w:color w:val="171923"/>
          <w:lang w:val="es-CL"/>
        </w:rPr>
        <w:t>Módulo Perfil: Visualización y edición de perfil profesional</w:t>
      </w:r>
    </w:p>
    <w:p w14:paraId="735AF58D" w14:textId="77777777" w:rsidR="00F2510A" w:rsidRPr="00F2510A" w:rsidRDefault="00F2510A">
      <w:pPr>
        <w:pStyle w:val="Prrafodelista"/>
        <w:numPr>
          <w:ilvl w:val="0"/>
          <w:numId w:val="28"/>
        </w:numPr>
        <w:spacing w:after="0" w:line="240" w:lineRule="auto"/>
        <w:rPr>
          <w:rFonts w:ascii="Arial" w:eastAsia="Arial" w:hAnsi="Arial" w:cs="Arial"/>
          <w:color w:val="171923"/>
          <w:lang w:val="es-CL"/>
        </w:rPr>
      </w:pPr>
      <w:r w:rsidRPr="00F2510A">
        <w:rPr>
          <w:rFonts w:ascii="Arial" w:eastAsia="Arial" w:hAnsi="Arial" w:cs="Arial"/>
          <w:color w:val="171923"/>
          <w:lang w:val="es-CL"/>
        </w:rPr>
        <w:t>Módulo Entrevista: Sala de entrevista, avatar, grabación</w:t>
      </w:r>
    </w:p>
    <w:p w14:paraId="038B0C7A" w14:textId="77777777" w:rsidR="00F2510A" w:rsidRPr="00F2510A" w:rsidRDefault="00F2510A">
      <w:pPr>
        <w:pStyle w:val="Prrafodelista"/>
        <w:numPr>
          <w:ilvl w:val="0"/>
          <w:numId w:val="28"/>
        </w:numPr>
        <w:spacing w:after="0" w:line="240" w:lineRule="auto"/>
        <w:rPr>
          <w:rFonts w:ascii="Arial" w:eastAsia="Arial" w:hAnsi="Arial" w:cs="Arial"/>
          <w:color w:val="171923"/>
          <w:lang w:val="es-CL"/>
        </w:rPr>
      </w:pPr>
      <w:r w:rsidRPr="00F2510A">
        <w:rPr>
          <w:rFonts w:ascii="Arial" w:eastAsia="Arial" w:hAnsi="Arial" w:cs="Arial"/>
          <w:color w:val="171923"/>
          <w:lang w:val="es-CL"/>
        </w:rPr>
        <w:t xml:space="preserve">Módulo </w:t>
      </w:r>
      <w:proofErr w:type="spellStart"/>
      <w:r w:rsidRPr="00F2510A">
        <w:rPr>
          <w:rFonts w:ascii="Arial" w:eastAsia="Arial" w:hAnsi="Arial" w:cs="Arial"/>
          <w:color w:val="171923"/>
          <w:lang w:val="es-CL"/>
        </w:rPr>
        <w:t>Dashboard</w:t>
      </w:r>
      <w:proofErr w:type="spellEnd"/>
      <w:r w:rsidRPr="00F2510A">
        <w:rPr>
          <w:rFonts w:ascii="Arial" w:eastAsia="Arial" w:hAnsi="Arial" w:cs="Arial"/>
          <w:color w:val="171923"/>
          <w:lang w:val="es-CL"/>
        </w:rPr>
        <w:t>: Estadísticas, historial, métricas</w:t>
      </w:r>
    </w:p>
    <w:p w14:paraId="086A4751" w14:textId="77777777" w:rsidR="00F2510A" w:rsidRPr="00F2510A" w:rsidRDefault="00F2510A">
      <w:pPr>
        <w:pStyle w:val="Prrafodelista"/>
        <w:numPr>
          <w:ilvl w:val="0"/>
          <w:numId w:val="28"/>
        </w:numPr>
        <w:spacing w:after="0" w:line="240" w:lineRule="auto"/>
        <w:rPr>
          <w:rFonts w:ascii="Arial" w:eastAsia="Arial" w:hAnsi="Arial" w:cs="Arial"/>
          <w:color w:val="171923"/>
          <w:lang w:val="es-CL"/>
        </w:rPr>
      </w:pPr>
      <w:r w:rsidRPr="00F2510A">
        <w:rPr>
          <w:rFonts w:ascii="Arial" w:eastAsia="Arial" w:hAnsi="Arial" w:cs="Arial"/>
          <w:color w:val="171923"/>
          <w:lang w:val="es-CL"/>
        </w:rPr>
        <w:t xml:space="preserve">Módulo Retroalimentación: Visualización de </w:t>
      </w:r>
      <w:proofErr w:type="spellStart"/>
      <w:r w:rsidRPr="00F2510A">
        <w:rPr>
          <w:rFonts w:ascii="Arial" w:eastAsia="Arial" w:hAnsi="Arial" w:cs="Arial"/>
          <w:color w:val="171923"/>
          <w:lang w:val="es-CL"/>
        </w:rPr>
        <w:t>feedback</w:t>
      </w:r>
      <w:proofErr w:type="spellEnd"/>
      <w:r w:rsidRPr="00F2510A">
        <w:rPr>
          <w:rFonts w:ascii="Arial" w:eastAsia="Arial" w:hAnsi="Arial" w:cs="Arial"/>
          <w:color w:val="171923"/>
          <w:lang w:val="es-CL"/>
        </w:rPr>
        <w:t xml:space="preserve"> y análisis</w:t>
      </w:r>
    </w:p>
    <w:p w14:paraId="703E9B3B" w14:textId="77777777" w:rsidR="00F2510A" w:rsidRPr="00F2510A" w:rsidRDefault="00F2510A" w:rsidP="00F2510A">
      <w:pPr>
        <w:spacing w:before="240"/>
        <w:rPr>
          <w:rFonts w:ascii="Arial" w:eastAsia="Arial" w:hAnsi="Arial" w:cs="Arial"/>
          <w:b/>
          <w:bCs/>
          <w:color w:val="171923"/>
          <w:lang w:val="es-CL"/>
        </w:rPr>
      </w:pPr>
      <w:r w:rsidRPr="00F2510A">
        <w:rPr>
          <w:rFonts w:ascii="Arial" w:eastAsia="Arial" w:hAnsi="Arial" w:cs="Arial"/>
          <w:b/>
          <w:bCs/>
          <w:color w:val="171923"/>
          <w:lang w:val="es-CL"/>
        </w:rPr>
        <w:t>Componentes Backend</w:t>
      </w:r>
    </w:p>
    <w:p w14:paraId="2CD6181A" w14:textId="77777777" w:rsidR="00F2510A" w:rsidRPr="00F2510A" w:rsidRDefault="00F2510A">
      <w:pPr>
        <w:pStyle w:val="Prrafodelista"/>
        <w:numPr>
          <w:ilvl w:val="0"/>
          <w:numId w:val="29"/>
        </w:numPr>
        <w:spacing w:after="0" w:line="240" w:lineRule="auto"/>
        <w:rPr>
          <w:rFonts w:ascii="Arial" w:eastAsia="Arial" w:hAnsi="Arial" w:cs="Arial"/>
          <w:color w:val="171923"/>
          <w:lang w:val="es-CL"/>
        </w:rPr>
      </w:pPr>
      <w:r w:rsidRPr="00F2510A">
        <w:rPr>
          <w:rFonts w:ascii="Arial" w:eastAsia="Arial" w:hAnsi="Arial" w:cs="Arial"/>
          <w:color w:val="171923"/>
          <w:lang w:val="es-CL"/>
        </w:rPr>
        <w:t xml:space="preserve">API Gateway: Punto de entrada, </w:t>
      </w:r>
      <w:proofErr w:type="spellStart"/>
      <w:r w:rsidRPr="00F2510A">
        <w:rPr>
          <w:rFonts w:ascii="Arial" w:eastAsia="Arial" w:hAnsi="Arial" w:cs="Arial"/>
          <w:color w:val="171923"/>
          <w:lang w:val="es-CL"/>
        </w:rPr>
        <w:t>routing</w:t>
      </w:r>
      <w:proofErr w:type="spellEnd"/>
      <w:r w:rsidRPr="00F2510A">
        <w:rPr>
          <w:rFonts w:ascii="Arial" w:eastAsia="Arial" w:hAnsi="Arial" w:cs="Arial"/>
          <w:color w:val="171923"/>
          <w:lang w:val="es-CL"/>
        </w:rPr>
        <w:t xml:space="preserve">, </w:t>
      </w:r>
      <w:proofErr w:type="spellStart"/>
      <w:r w:rsidRPr="00F2510A">
        <w:rPr>
          <w:rFonts w:ascii="Arial" w:eastAsia="Arial" w:hAnsi="Arial" w:cs="Arial"/>
          <w:color w:val="171923"/>
          <w:lang w:val="es-CL"/>
        </w:rPr>
        <w:t>rate</w:t>
      </w:r>
      <w:proofErr w:type="spellEnd"/>
      <w:r w:rsidRPr="00F2510A">
        <w:rPr>
          <w:rFonts w:ascii="Arial" w:eastAsia="Arial" w:hAnsi="Arial" w:cs="Arial"/>
          <w:color w:val="171923"/>
          <w:lang w:val="es-CL"/>
        </w:rPr>
        <w:t xml:space="preserve"> </w:t>
      </w:r>
      <w:proofErr w:type="spellStart"/>
      <w:r w:rsidRPr="00F2510A">
        <w:rPr>
          <w:rFonts w:ascii="Arial" w:eastAsia="Arial" w:hAnsi="Arial" w:cs="Arial"/>
          <w:color w:val="171923"/>
          <w:lang w:val="es-CL"/>
        </w:rPr>
        <w:t>limiting</w:t>
      </w:r>
      <w:proofErr w:type="spellEnd"/>
    </w:p>
    <w:p w14:paraId="2C67660D" w14:textId="77777777" w:rsidR="00F2510A" w:rsidRPr="00F2510A" w:rsidRDefault="00F2510A">
      <w:pPr>
        <w:pStyle w:val="Prrafodelista"/>
        <w:numPr>
          <w:ilvl w:val="0"/>
          <w:numId w:val="29"/>
        </w:numPr>
        <w:spacing w:after="0" w:line="240" w:lineRule="auto"/>
        <w:rPr>
          <w:rFonts w:ascii="Arial" w:eastAsia="Arial" w:hAnsi="Arial" w:cs="Arial"/>
          <w:color w:val="171923"/>
          <w:lang w:val="es-CL"/>
        </w:rPr>
      </w:pPr>
      <w:r w:rsidRPr="00F2510A">
        <w:rPr>
          <w:rFonts w:ascii="Arial" w:eastAsia="Arial" w:hAnsi="Arial" w:cs="Arial"/>
          <w:color w:val="171923"/>
          <w:lang w:val="es-CL"/>
        </w:rPr>
        <w:t xml:space="preserve">Módulo </w:t>
      </w:r>
      <w:proofErr w:type="spellStart"/>
      <w:r w:rsidRPr="00F2510A">
        <w:rPr>
          <w:rFonts w:ascii="Arial" w:eastAsia="Arial" w:hAnsi="Arial" w:cs="Arial"/>
          <w:color w:val="171923"/>
          <w:lang w:val="es-CL"/>
        </w:rPr>
        <w:t>Auth</w:t>
      </w:r>
      <w:proofErr w:type="spellEnd"/>
      <w:r w:rsidRPr="00F2510A">
        <w:rPr>
          <w:rFonts w:ascii="Arial" w:eastAsia="Arial" w:hAnsi="Arial" w:cs="Arial"/>
          <w:color w:val="171923"/>
          <w:lang w:val="es-CL"/>
        </w:rPr>
        <w:t>: Autenticación JWT, validación de usuarios</w:t>
      </w:r>
    </w:p>
    <w:p w14:paraId="15C2DAF0" w14:textId="77777777" w:rsidR="00F2510A" w:rsidRPr="00F2510A" w:rsidRDefault="00F2510A">
      <w:pPr>
        <w:pStyle w:val="Prrafodelista"/>
        <w:numPr>
          <w:ilvl w:val="0"/>
          <w:numId w:val="29"/>
        </w:numPr>
        <w:spacing w:after="0" w:line="240" w:lineRule="auto"/>
        <w:rPr>
          <w:rFonts w:ascii="Arial" w:eastAsia="Arial" w:hAnsi="Arial" w:cs="Arial"/>
          <w:color w:val="171923"/>
          <w:lang w:val="es-CL"/>
        </w:rPr>
      </w:pPr>
      <w:r w:rsidRPr="00F2510A">
        <w:rPr>
          <w:rFonts w:ascii="Arial" w:eastAsia="Arial" w:hAnsi="Arial" w:cs="Arial"/>
          <w:color w:val="171923"/>
          <w:lang w:val="es-CL"/>
        </w:rPr>
        <w:t xml:space="preserve">Módulo </w:t>
      </w:r>
      <w:proofErr w:type="spellStart"/>
      <w:r w:rsidRPr="00F2510A">
        <w:rPr>
          <w:rFonts w:ascii="Arial" w:eastAsia="Arial" w:hAnsi="Arial" w:cs="Arial"/>
          <w:color w:val="171923"/>
          <w:lang w:val="es-CL"/>
        </w:rPr>
        <w:t>User</w:t>
      </w:r>
      <w:proofErr w:type="spellEnd"/>
      <w:r w:rsidRPr="00F2510A">
        <w:rPr>
          <w:rFonts w:ascii="Arial" w:eastAsia="Arial" w:hAnsi="Arial" w:cs="Arial"/>
          <w:color w:val="171923"/>
          <w:lang w:val="es-CL"/>
        </w:rPr>
        <w:t>: CRUD usuarios y perfiles</w:t>
      </w:r>
    </w:p>
    <w:p w14:paraId="6F55F756" w14:textId="77777777" w:rsidR="00F2510A" w:rsidRPr="00F2510A" w:rsidRDefault="00F2510A">
      <w:pPr>
        <w:pStyle w:val="Prrafodelista"/>
        <w:numPr>
          <w:ilvl w:val="0"/>
          <w:numId w:val="29"/>
        </w:numPr>
        <w:spacing w:after="0" w:line="240" w:lineRule="auto"/>
        <w:rPr>
          <w:rFonts w:ascii="Arial" w:eastAsia="Arial" w:hAnsi="Arial" w:cs="Arial"/>
          <w:color w:val="171923"/>
          <w:lang w:val="es-CL"/>
        </w:rPr>
      </w:pPr>
      <w:r w:rsidRPr="00F2510A">
        <w:rPr>
          <w:rFonts w:ascii="Arial" w:eastAsia="Arial" w:hAnsi="Arial" w:cs="Arial"/>
          <w:color w:val="171923"/>
          <w:lang w:val="es-CL"/>
        </w:rPr>
        <w:t>Módulo Interview: Gestión de entrevistas, preguntas, respuestas</w:t>
      </w:r>
    </w:p>
    <w:p w14:paraId="4FFE8964" w14:textId="77777777" w:rsidR="00F2510A" w:rsidRPr="00F2510A" w:rsidRDefault="00F2510A">
      <w:pPr>
        <w:pStyle w:val="Prrafodelista"/>
        <w:numPr>
          <w:ilvl w:val="0"/>
          <w:numId w:val="29"/>
        </w:numPr>
        <w:spacing w:after="0" w:line="240" w:lineRule="auto"/>
        <w:rPr>
          <w:rFonts w:ascii="Arial" w:eastAsia="Arial" w:hAnsi="Arial" w:cs="Arial"/>
          <w:color w:val="171923"/>
          <w:lang w:val="es-CL"/>
        </w:rPr>
      </w:pPr>
      <w:r w:rsidRPr="00F2510A">
        <w:rPr>
          <w:rFonts w:ascii="Arial" w:eastAsia="Arial" w:hAnsi="Arial" w:cs="Arial"/>
          <w:color w:val="171923"/>
          <w:lang w:val="es-CL"/>
        </w:rPr>
        <w:t>Módulo IA: Integración con OpenAI, generación de contenido</w:t>
      </w:r>
    </w:p>
    <w:p w14:paraId="72E99193" w14:textId="77777777" w:rsidR="00F2510A" w:rsidRPr="00F2510A" w:rsidRDefault="00F2510A">
      <w:pPr>
        <w:pStyle w:val="Prrafodelista"/>
        <w:numPr>
          <w:ilvl w:val="0"/>
          <w:numId w:val="29"/>
        </w:numPr>
        <w:spacing w:after="0" w:line="240" w:lineRule="auto"/>
        <w:rPr>
          <w:rFonts w:ascii="Arial" w:eastAsia="Arial" w:hAnsi="Arial" w:cs="Arial"/>
          <w:color w:val="171923"/>
          <w:lang w:val="es-CL"/>
        </w:rPr>
      </w:pPr>
      <w:r w:rsidRPr="00F2510A">
        <w:rPr>
          <w:rFonts w:ascii="Arial" w:eastAsia="Arial" w:hAnsi="Arial" w:cs="Arial"/>
          <w:color w:val="171923"/>
          <w:lang w:val="es-CL"/>
        </w:rPr>
        <w:t>Módulo STT: Integración con Google Speech-to-Text</w:t>
      </w:r>
    </w:p>
    <w:p w14:paraId="0582A2DA" w14:textId="77777777" w:rsidR="00F2510A" w:rsidRPr="00F2510A" w:rsidRDefault="00F2510A">
      <w:pPr>
        <w:pStyle w:val="Prrafodelista"/>
        <w:numPr>
          <w:ilvl w:val="0"/>
          <w:numId w:val="29"/>
        </w:numPr>
        <w:spacing w:after="0" w:line="240" w:lineRule="auto"/>
        <w:rPr>
          <w:rFonts w:ascii="Arial" w:eastAsia="Arial" w:hAnsi="Arial" w:cs="Arial"/>
          <w:color w:val="171923"/>
          <w:lang w:val="es-CL"/>
        </w:rPr>
      </w:pPr>
      <w:r w:rsidRPr="00F2510A">
        <w:rPr>
          <w:rFonts w:ascii="Arial" w:eastAsia="Arial" w:hAnsi="Arial" w:cs="Arial"/>
          <w:color w:val="171923"/>
          <w:lang w:val="es-CL"/>
        </w:rPr>
        <w:t>Módulo Avatar: Integración con D-ID, gestión de videos</w:t>
      </w:r>
    </w:p>
    <w:p w14:paraId="7FAE2EC7" w14:textId="77777777" w:rsidR="00F2510A" w:rsidRPr="00F2510A" w:rsidRDefault="00F2510A">
      <w:pPr>
        <w:pStyle w:val="Prrafodelista"/>
        <w:numPr>
          <w:ilvl w:val="0"/>
          <w:numId w:val="29"/>
        </w:numPr>
        <w:spacing w:after="0" w:line="240" w:lineRule="auto"/>
        <w:rPr>
          <w:rFonts w:ascii="Arial" w:eastAsia="Arial" w:hAnsi="Arial" w:cs="Arial"/>
          <w:color w:val="171923"/>
          <w:lang w:val="es-CL"/>
        </w:rPr>
      </w:pPr>
      <w:r w:rsidRPr="00F2510A">
        <w:rPr>
          <w:rFonts w:ascii="Arial" w:eastAsia="Arial" w:hAnsi="Arial" w:cs="Arial"/>
          <w:color w:val="171923"/>
          <w:lang w:val="es-CL"/>
        </w:rPr>
        <w:t xml:space="preserve">Data Access </w:t>
      </w:r>
      <w:proofErr w:type="spellStart"/>
      <w:r w:rsidRPr="00F2510A">
        <w:rPr>
          <w:rFonts w:ascii="Arial" w:eastAsia="Arial" w:hAnsi="Arial" w:cs="Arial"/>
          <w:color w:val="171923"/>
          <w:lang w:val="es-CL"/>
        </w:rPr>
        <w:t>Layer</w:t>
      </w:r>
      <w:proofErr w:type="spellEnd"/>
      <w:r w:rsidRPr="00F2510A">
        <w:rPr>
          <w:rFonts w:ascii="Arial" w:eastAsia="Arial" w:hAnsi="Arial" w:cs="Arial"/>
          <w:color w:val="171923"/>
          <w:lang w:val="es-CL"/>
        </w:rPr>
        <w:t xml:space="preserve">: Repositorios, ORM </w:t>
      </w:r>
      <w:proofErr w:type="spellStart"/>
      <w:r w:rsidRPr="00F2510A">
        <w:rPr>
          <w:rFonts w:ascii="Arial" w:eastAsia="Arial" w:hAnsi="Arial" w:cs="Arial"/>
          <w:color w:val="171923"/>
          <w:lang w:val="es-CL"/>
        </w:rPr>
        <w:t>Sequelize</w:t>
      </w:r>
      <w:proofErr w:type="spellEnd"/>
    </w:p>
    <w:p w14:paraId="5845813A" w14:textId="77777777" w:rsidR="00F2510A" w:rsidRPr="00F2510A" w:rsidRDefault="00F2510A" w:rsidP="00F2510A">
      <w:pPr>
        <w:spacing w:before="240"/>
        <w:rPr>
          <w:rFonts w:ascii="Arial" w:eastAsia="Arial" w:hAnsi="Arial" w:cs="Arial"/>
          <w:b/>
          <w:bCs/>
          <w:color w:val="171923"/>
          <w:lang w:val="es-CL"/>
        </w:rPr>
      </w:pPr>
      <w:r w:rsidRPr="00F2510A">
        <w:rPr>
          <w:rFonts w:ascii="Arial" w:eastAsia="Arial" w:hAnsi="Arial" w:cs="Arial"/>
          <w:b/>
          <w:bCs/>
          <w:color w:val="171923"/>
          <w:lang w:val="es-CL"/>
        </w:rPr>
        <w:t>Componentes de Datos</w:t>
      </w:r>
    </w:p>
    <w:p w14:paraId="7D7B6E80" w14:textId="77777777" w:rsidR="00F2510A" w:rsidRPr="00F2510A" w:rsidRDefault="00F2510A">
      <w:pPr>
        <w:pStyle w:val="Prrafodelista"/>
        <w:numPr>
          <w:ilvl w:val="0"/>
          <w:numId w:val="30"/>
        </w:numPr>
        <w:spacing w:after="0" w:line="240" w:lineRule="auto"/>
        <w:rPr>
          <w:rFonts w:ascii="Arial" w:eastAsia="Arial" w:hAnsi="Arial" w:cs="Arial"/>
          <w:color w:val="171923"/>
          <w:lang w:val="es-CL"/>
        </w:rPr>
      </w:pPr>
      <w:r w:rsidRPr="00F2510A">
        <w:rPr>
          <w:rFonts w:ascii="Arial" w:eastAsia="Arial" w:hAnsi="Arial" w:cs="Arial"/>
          <w:color w:val="171923"/>
          <w:lang w:val="es-CL"/>
        </w:rPr>
        <w:t>Base de Datos PostgreSQL: Almacenamiento persistente</w:t>
      </w:r>
    </w:p>
    <w:p w14:paraId="034B1BF1" w14:textId="77777777" w:rsidR="00F2510A" w:rsidRPr="00F2510A" w:rsidRDefault="00F2510A">
      <w:pPr>
        <w:pStyle w:val="Prrafodelista"/>
        <w:numPr>
          <w:ilvl w:val="0"/>
          <w:numId w:val="30"/>
        </w:numPr>
        <w:spacing w:after="0" w:line="240" w:lineRule="auto"/>
        <w:rPr>
          <w:rFonts w:ascii="Arial" w:eastAsia="Arial" w:hAnsi="Arial" w:cs="Arial"/>
          <w:color w:val="171923"/>
          <w:lang w:val="es-CL"/>
        </w:rPr>
      </w:pPr>
      <w:r w:rsidRPr="00F2510A">
        <w:rPr>
          <w:rFonts w:ascii="Arial" w:eastAsia="Arial" w:hAnsi="Arial" w:cs="Arial"/>
          <w:color w:val="171923"/>
          <w:lang w:val="es-CL"/>
        </w:rPr>
        <w:t xml:space="preserve">Esquema </w:t>
      </w:r>
      <w:proofErr w:type="spellStart"/>
      <w:r w:rsidRPr="00F2510A">
        <w:rPr>
          <w:rFonts w:ascii="Arial" w:eastAsia="Arial" w:hAnsi="Arial" w:cs="Arial"/>
          <w:color w:val="171923"/>
          <w:lang w:val="es-CL"/>
        </w:rPr>
        <w:t>Users</w:t>
      </w:r>
      <w:proofErr w:type="spellEnd"/>
      <w:r w:rsidRPr="00F2510A">
        <w:rPr>
          <w:rFonts w:ascii="Arial" w:eastAsia="Arial" w:hAnsi="Arial" w:cs="Arial"/>
          <w:color w:val="171923"/>
          <w:lang w:val="es-CL"/>
        </w:rPr>
        <w:t>: Datos de usuarios y autenticación</w:t>
      </w:r>
    </w:p>
    <w:p w14:paraId="737B8E57" w14:textId="77777777" w:rsidR="00F2510A" w:rsidRPr="00F2510A" w:rsidRDefault="00F2510A">
      <w:pPr>
        <w:pStyle w:val="Prrafodelista"/>
        <w:numPr>
          <w:ilvl w:val="0"/>
          <w:numId w:val="30"/>
        </w:numPr>
        <w:spacing w:after="0" w:line="240" w:lineRule="auto"/>
        <w:rPr>
          <w:rFonts w:ascii="Arial" w:eastAsia="Arial" w:hAnsi="Arial" w:cs="Arial"/>
          <w:color w:val="171923"/>
          <w:lang w:val="es-CL"/>
        </w:rPr>
      </w:pPr>
      <w:r w:rsidRPr="00F2510A">
        <w:rPr>
          <w:rFonts w:ascii="Arial" w:eastAsia="Arial" w:hAnsi="Arial" w:cs="Arial"/>
          <w:color w:val="171923"/>
          <w:lang w:val="es-CL"/>
        </w:rPr>
        <w:t xml:space="preserve">Esquema </w:t>
      </w:r>
      <w:proofErr w:type="spellStart"/>
      <w:r w:rsidRPr="00F2510A">
        <w:rPr>
          <w:rFonts w:ascii="Arial" w:eastAsia="Arial" w:hAnsi="Arial" w:cs="Arial"/>
          <w:color w:val="171923"/>
          <w:lang w:val="es-CL"/>
        </w:rPr>
        <w:t>Profiles</w:t>
      </w:r>
      <w:proofErr w:type="spellEnd"/>
      <w:r w:rsidRPr="00F2510A">
        <w:rPr>
          <w:rFonts w:ascii="Arial" w:eastAsia="Arial" w:hAnsi="Arial" w:cs="Arial"/>
          <w:color w:val="171923"/>
          <w:lang w:val="es-CL"/>
        </w:rPr>
        <w:t>: Información profesional</w:t>
      </w:r>
    </w:p>
    <w:p w14:paraId="66109CBC" w14:textId="77777777" w:rsidR="00F2510A" w:rsidRPr="00F2510A" w:rsidRDefault="00F2510A">
      <w:pPr>
        <w:pStyle w:val="Prrafodelista"/>
        <w:numPr>
          <w:ilvl w:val="0"/>
          <w:numId w:val="30"/>
        </w:numPr>
        <w:spacing w:after="0" w:line="240" w:lineRule="auto"/>
        <w:rPr>
          <w:rFonts w:ascii="Arial" w:eastAsia="Arial" w:hAnsi="Arial" w:cs="Arial"/>
          <w:color w:val="171923"/>
          <w:lang w:val="es-CL"/>
        </w:rPr>
      </w:pPr>
      <w:r w:rsidRPr="00F2510A">
        <w:rPr>
          <w:rFonts w:ascii="Arial" w:eastAsia="Arial" w:hAnsi="Arial" w:cs="Arial"/>
          <w:color w:val="171923"/>
          <w:lang w:val="es-CL"/>
        </w:rPr>
        <w:t>Esquema Interviews: Sesiones de entrevista</w:t>
      </w:r>
    </w:p>
    <w:p w14:paraId="2659D641" w14:textId="77777777" w:rsidR="00F2510A" w:rsidRPr="00F2510A" w:rsidRDefault="00F2510A">
      <w:pPr>
        <w:pStyle w:val="Prrafodelista"/>
        <w:numPr>
          <w:ilvl w:val="0"/>
          <w:numId w:val="30"/>
        </w:numPr>
        <w:spacing w:after="0" w:line="240" w:lineRule="auto"/>
        <w:rPr>
          <w:rFonts w:ascii="Arial" w:eastAsia="Arial" w:hAnsi="Arial" w:cs="Arial"/>
          <w:color w:val="171923"/>
          <w:lang w:val="es-CL"/>
        </w:rPr>
      </w:pPr>
      <w:r w:rsidRPr="00F2510A">
        <w:rPr>
          <w:rFonts w:ascii="Arial" w:eastAsia="Arial" w:hAnsi="Arial" w:cs="Arial"/>
          <w:color w:val="171923"/>
          <w:lang w:val="es-CL"/>
        </w:rPr>
        <w:t xml:space="preserve">Esquema </w:t>
      </w:r>
      <w:proofErr w:type="spellStart"/>
      <w:r w:rsidRPr="00F2510A">
        <w:rPr>
          <w:rFonts w:ascii="Arial" w:eastAsia="Arial" w:hAnsi="Arial" w:cs="Arial"/>
          <w:color w:val="171923"/>
          <w:lang w:val="es-CL"/>
        </w:rPr>
        <w:t>Questions</w:t>
      </w:r>
      <w:proofErr w:type="spellEnd"/>
      <w:r w:rsidRPr="00F2510A">
        <w:rPr>
          <w:rFonts w:ascii="Arial" w:eastAsia="Arial" w:hAnsi="Arial" w:cs="Arial"/>
          <w:color w:val="171923"/>
          <w:lang w:val="es-CL"/>
        </w:rPr>
        <w:t>: Banco de preguntas</w:t>
      </w:r>
    </w:p>
    <w:p w14:paraId="5F7D3C0D" w14:textId="77777777" w:rsidR="00F2510A" w:rsidRPr="00F2510A" w:rsidRDefault="00F2510A">
      <w:pPr>
        <w:pStyle w:val="Prrafodelista"/>
        <w:numPr>
          <w:ilvl w:val="0"/>
          <w:numId w:val="30"/>
        </w:numPr>
        <w:spacing w:after="0" w:line="240" w:lineRule="auto"/>
        <w:rPr>
          <w:rFonts w:ascii="Arial" w:eastAsia="Arial" w:hAnsi="Arial" w:cs="Arial"/>
          <w:color w:val="171923"/>
          <w:lang w:val="es-CL"/>
        </w:rPr>
      </w:pPr>
      <w:r w:rsidRPr="00F2510A">
        <w:rPr>
          <w:rFonts w:ascii="Arial" w:eastAsia="Arial" w:hAnsi="Arial" w:cs="Arial"/>
          <w:color w:val="171923"/>
          <w:lang w:val="es-CL"/>
        </w:rPr>
        <w:t>Esquema Responses: Respuestas de usuarios</w:t>
      </w:r>
    </w:p>
    <w:p w14:paraId="6275A0A7" w14:textId="77777777" w:rsidR="00F2510A" w:rsidRPr="00F2510A" w:rsidRDefault="00F2510A">
      <w:pPr>
        <w:pStyle w:val="Prrafodelista"/>
        <w:numPr>
          <w:ilvl w:val="0"/>
          <w:numId w:val="30"/>
        </w:numPr>
        <w:spacing w:after="0" w:line="240" w:lineRule="auto"/>
        <w:rPr>
          <w:rFonts w:ascii="Arial" w:eastAsia="Arial" w:hAnsi="Arial" w:cs="Arial"/>
          <w:color w:val="171923"/>
          <w:lang w:val="es-CL"/>
        </w:rPr>
      </w:pPr>
      <w:r w:rsidRPr="00F2510A">
        <w:rPr>
          <w:rFonts w:ascii="Arial" w:eastAsia="Arial" w:hAnsi="Arial" w:cs="Arial"/>
          <w:color w:val="171923"/>
          <w:lang w:val="es-CL"/>
        </w:rPr>
        <w:t xml:space="preserve">Esquema </w:t>
      </w:r>
      <w:proofErr w:type="spellStart"/>
      <w:r w:rsidRPr="00F2510A">
        <w:rPr>
          <w:rFonts w:ascii="Arial" w:eastAsia="Arial" w:hAnsi="Arial" w:cs="Arial"/>
          <w:color w:val="171923"/>
          <w:lang w:val="es-CL"/>
        </w:rPr>
        <w:t>Feedback</w:t>
      </w:r>
      <w:proofErr w:type="spellEnd"/>
      <w:r w:rsidRPr="00F2510A">
        <w:rPr>
          <w:rFonts w:ascii="Arial" w:eastAsia="Arial" w:hAnsi="Arial" w:cs="Arial"/>
          <w:color w:val="171923"/>
          <w:lang w:val="es-CL"/>
        </w:rPr>
        <w:t>: Retroalimentación generada</w:t>
      </w:r>
    </w:p>
    <w:p w14:paraId="20800B90" w14:textId="77777777" w:rsidR="00F2510A" w:rsidRPr="008C15EC" w:rsidRDefault="00F2510A" w:rsidP="008C15EC">
      <w:pPr>
        <w:rPr>
          <w:rFonts w:ascii="Arial" w:eastAsia="Arial" w:hAnsi="Arial" w:cs="Arial"/>
          <w:color w:val="171923"/>
          <w:lang w:val="es-CL"/>
        </w:rPr>
      </w:pPr>
    </w:p>
    <w:p w14:paraId="1F40DA29" w14:textId="77777777" w:rsidR="007C49DA" w:rsidRDefault="007C49DA">
      <w:pPr>
        <w:rPr>
          <w:b/>
          <w:bCs/>
          <w:color w:val="365F91" w:themeColor="accent1" w:themeShade="BF"/>
          <w:sz w:val="28"/>
          <w:szCs w:val="28"/>
        </w:rPr>
      </w:pPr>
      <w:bookmarkStart w:id="44" w:name="_Toc214307277"/>
      <w:r>
        <w:br w:type="page"/>
      </w:r>
    </w:p>
    <w:p w14:paraId="6FB8D3E1" w14:textId="0608EB8B" w:rsidR="0062481F" w:rsidRPr="0062481F" w:rsidRDefault="0062481F" w:rsidP="0062481F">
      <w:pPr>
        <w:pStyle w:val="Ttulo1"/>
        <w:jc w:val="both"/>
        <w:rPr>
          <w:rFonts w:ascii="Calibri" w:eastAsia="Calibri" w:hAnsi="Calibri" w:cs="Calibri"/>
        </w:rPr>
      </w:pPr>
      <w:bookmarkStart w:id="45" w:name="_Toc215761951"/>
      <w:r w:rsidRPr="0062481F">
        <w:rPr>
          <w:rFonts w:ascii="Calibri" w:eastAsia="Calibri" w:hAnsi="Calibri" w:cs="Calibri"/>
        </w:rPr>
        <w:lastRenderedPageBreak/>
        <w:t>10. Decisiones de Diseño y Selección de Alternativas</w:t>
      </w:r>
      <w:bookmarkEnd w:id="44"/>
      <w:bookmarkEnd w:id="45"/>
    </w:p>
    <w:p w14:paraId="20A55367" w14:textId="77777777" w:rsidR="0062481F" w:rsidRPr="0062481F" w:rsidRDefault="0062481F" w:rsidP="0062481F">
      <w:pPr>
        <w:pStyle w:val="Ttulo2"/>
        <w:spacing w:after="120"/>
        <w:jc w:val="both"/>
        <w:rPr>
          <w:rFonts w:ascii="Calibri" w:eastAsia="Calibri" w:hAnsi="Calibri" w:cs="Calibri"/>
          <w:color w:val="366091"/>
        </w:rPr>
      </w:pPr>
      <w:bookmarkStart w:id="46" w:name="_Toc214307278"/>
      <w:bookmarkStart w:id="47" w:name="_Toc215761952"/>
      <w:r w:rsidRPr="0062481F">
        <w:rPr>
          <w:rFonts w:ascii="Calibri" w:eastAsia="Calibri" w:hAnsi="Calibri" w:cs="Calibri"/>
          <w:color w:val="366091"/>
        </w:rPr>
        <w:t>10.1 Selección de Arquitectura Cliente-Servidor</w:t>
      </w:r>
      <w:bookmarkEnd w:id="46"/>
      <w:bookmarkEnd w:id="47"/>
    </w:p>
    <w:p w14:paraId="017D6938" w14:textId="77777777" w:rsidR="0062481F" w:rsidRPr="0062481F" w:rsidRDefault="0062481F" w:rsidP="0062481F">
      <w:pPr>
        <w:rPr>
          <w:rFonts w:ascii="Arial" w:eastAsia="Arial" w:hAnsi="Arial" w:cs="Arial"/>
          <w:color w:val="171923"/>
          <w:lang w:val="es-CL"/>
        </w:rPr>
      </w:pPr>
      <w:r w:rsidRPr="0062481F">
        <w:rPr>
          <w:rFonts w:ascii="Arial" w:eastAsia="Arial" w:hAnsi="Arial" w:cs="Arial"/>
          <w:b/>
          <w:bCs/>
          <w:color w:val="171923"/>
          <w:lang w:val="es-CL"/>
        </w:rPr>
        <w:t>Decisión</w:t>
      </w:r>
      <w:r w:rsidRPr="0062481F">
        <w:rPr>
          <w:rFonts w:ascii="Arial" w:eastAsia="Arial" w:hAnsi="Arial" w:cs="Arial"/>
          <w:color w:val="171923"/>
          <w:lang w:val="es-CL"/>
        </w:rPr>
        <w:t>: Arquitectura cliente-servidor de tres capas con frontend SPA.</w:t>
      </w:r>
    </w:p>
    <w:p w14:paraId="433A31CE" w14:textId="77777777" w:rsidR="0062481F" w:rsidRPr="0062481F" w:rsidRDefault="0062481F" w:rsidP="0062481F">
      <w:pPr>
        <w:spacing w:before="120"/>
        <w:rPr>
          <w:rFonts w:ascii="Arial" w:eastAsia="Arial" w:hAnsi="Arial" w:cs="Arial"/>
          <w:color w:val="171923"/>
          <w:lang w:val="es-CL"/>
        </w:rPr>
      </w:pPr>
      <w:r w:rsidRPr="0062481F">
        <w:rPr>
          <w:rFonts w:ascii="Arial" w:eastAsia="Arial" w:hAnsi="Arial" w:cs="Arial"/>
          <w:b/>
          <w:bCs/>
          <w:color w:val="171923"/>
          <w:lang w:val="es-CL"/>
        </w:rPr>
        <w:t>Justificación</w:t>
      </w:r>
      <w:r w:rsidRPr="0062481F">
        <w:rPr>
          <w:rFonts w:ascii="Arial" w:eastAsia="Arial" w:hAnsi="Arial" w:cs="Arial"/>
          <w:color w:val="171923"/>
          <w:lang w:val="es-CL"/>
        </w:rPr>
        <w:t>:</w:t>
      </w:r>
    </w:p>
    <w:p w14:paraId="2A9588F9" w14:textId="77777777" w:rsidR="0062481F" w:rsidRPr="0062481F" w:rsidRDefault="0062481F">
      <w:pPr>
        <w:pStyle w:val="Prrafodelista"/>
        <w:numPr>
          <w:ilvl w:val="0"/>
          <w:numId w:val="7"/>
        </w:numPr>
        <w:spacing w:after="0" w:line="240" w:lineRule="auto"/>
        <w:rPr>
          <w:rFonts w:ascii="Arial" w:eastAsia="Arial" w:hAnsi="Arial" w:cs="Arial"/>
          <w:color w:val="171923"/>
          <w:lang w:val="es-CL"/>
        </w:rPr>
      </w:pPr>
      <w:r w:rsidRPr="0062481F">
        <w:rPr>
          <w:rFonts w:ascii="Arial" w:eastAsia="Arial" w:hAnsi="Arial" w:cs="Arial"/>
          <w:color w:val="171923"/>
          <w:lang w:val="es-CL"/>
        </w:rPr>
        <w:t>Separación clara de responsabilidades entre presentación, lógica y datos</w:t>
      </w:r>
    </w:p>
    <w:p w14:paraId="45B4954B" w14:textId="77777777" w:rsidR="0062481F" w:rsidRPr="0062481F" w:rsidRDefault="0062481F">
      <w:pPr>
        <w:pStyle w:val="Prrafodelista"/>
        <w:numPr>
          <w:ilvl w:val="0"/>
          <w:numId w:val="7"/>
        </w:numPr>
        <w:spacing w:after="0" w:line="240" w:lineRule="auto"/>
        <w:rPr>
          <w:rFonts w:ascii="Arial" w:eastAsia="Arial" w:hAnsi="Arial" w:cs="Arial"/>
          <w:color w:val="171923"/>
          <w:lang w:val="es-CL"/>
        </w:rPr>
      </w:pPr>
      <w:r w:rsidRPr="0062481F">
        <w:rPr>
          <w:rFonts w:ascii="Arial" w:eastAsia="Arial" w:hAnsi="Arial" w:cs="Arial"/>
          <w:color w:val="171923"/>
          <w:lang w:val="es-CL"/>
        </w:rPr>
        <w:t>Escalabilidad independiente de cada capa</w:t>
      </w:r>
    </w:p>
    <w:p w14:paraId="3BD03A1C" w14:textId="77777777" w:rsidR="0062481F" w:rsidRPr="0062481F" w:rsidRDefault="0062481F">
      <w:pPr>
        <w:pStyle w:val="Prrafodelista"/>
        <w:numPr>
          <w:ilvl w:val="0"/>
          <w:numId w:val="7"/>
        </w:numPr>
        <w:spacing w:after="0" w:line="240" w:lineRule="auto"/>
        <w:rPr>
          <w:rFonts w:ascii="Arial" w:eastAsia="Arial" w:hAnsi="Arial" w:cs="Arial"/>
          <w:color w:val="171923"/>
          <w:lang w:val="es-CL"/>
        </w:rPr>
      </w:pPr>
      <w:r w:rsidRPr="0062481F">
        <w:rPr>
          <w:rFonts w:ascii="Arial" w:eastAsia="Arial" w:hAnsi="Arial" w:cs="Arial"/>
          <w:color w:val="171923"/>
          <w:lang w:val="es-CL"/>
        </w:rPr>
        <w:t>Frontend SPA proporciona experiencia fluida sin recargas</w:t>
      </w:r>
    </w:p>
    <w:p w14:paraId="3E52122C" w14:textId="77777777" w:rsidR="0062481F" w:rsidRPr="0062481F" w:rsidRDefault="0062481F">
      <w:pPr>
        <w:pStyle w:val="Prrafodelista"/>
        <w:numPr>
          <w:ilvl w:val="0"/>
          <w:numId w:val="7"/>
        </w:numPr>
        <w:spacing w:after="0" w:line="240" w:lineRule="auto"/>
        <w:rPr>
          <w:rFonts w:ascii="Arial" w:eastAsia="Arial" w:hAnsi="Arial" w:cs="Arial"/>
          <w:color w:val="171923"/>
          <w:lang w:val="es-CL"/>
        </w:rPr>
      </w:pPr>
      <w:r w:rsidRPr="0062481F">
        <w:rPr>
          <w:rFonts w:ascii="Arial" w:eastAsia="Arial" w:hAnsi="Arial" w:cs="Arial"/>
          <w:color w:val="171923"/>
          <w:lang w:val="es-CL"/>
        </w:rPr>
        <w:t xml:space="preserve">Facilita mantenimiento y </w:t>
      </w:r>
      <w:proofErr w:type="spellStart"/>
      <w:r w:rsidRPr="0062481F">
        <w:rPr>
          <w:rFonts w:ascii="Arial" w:eastAsia="Arial" w:hAnsi="Arial" w:cs="Arial"/>
          <w:color w:val="171923"/>
          <w:lang w:val="es-CL"/>
        </w:rPr>
        <w:t>testing</w:t>
      </w:r>
      <w:proofErr w:type="spellEnd"/>
      <w:r w:rsidRPr="0062481F">
        <w:rPr>
          <w:rFonts w:ascii="Arial" w:eastAsia="Arial" w:hAnsi="Arial" w:cs="Arial"/>
          <w:color w:val="171923"/>
          <w:lang w:val="es-CL"/>
        </w:rPr>
        <w:t xml:space="preserve"> por capas</w:t>
      </w:r>
    </w:p>
    <w:p w14:paraId="6D8FFF31" w14:textId="77777777" w:rsidR="0062481F" w:rsidRPr="0062481F" w:rsidRDefault="0062481F" w:rsidP="0062481F">
      <w:pPr>
        <w:spacing w:before="120"/>
        <w:rPr>
          <w:rFonts w:ascii="Arial" w:eastAsia="Arial" w:hAnsi="Arial" w:cs="Arial"/>
          <w:color w:val="171923"/>
          <w:lang w:val="es-CL"/>
        </w:rPr>
      </w:pPr>
      <w:r w:rsidRPr="0062481F">
        <w:rPr>
          <w:rFonts w:ascii="Arial" w:eastAsia="Arial" w:hAnsi="Arial" w:cs="Arial"/>
          <w:b/>
          <w:bCs/>
          <w:color w:val="171923"/>
          <w:lang w:val="es-CL"/>
        </w:rPr>
        <w:t>Alternativas consideradas</w:t>
      </w:r>
      <w:r w:rsidRPr="0062481F">
        <w:rPr>
          <w:rFonts w:ascii="Arial" w:eastAsia="Arial" w:hAnsi="Arial" w:cs="Arial"/>
          <w:color w:val="171923"/>
          <w:lang w:val="es-CL"/>
        </w:rPr>
        <w:t>:</w:t>
      </w:r>
    </w:p>
    <w:p w14:paraId="483DF981" w14:textId="77777777" w:rsidR="0062481F" w:rsidRPr="0062481F" w:rsidRDefault="0062481F">
      <w:pPr>
        <w:pStyle w:val="Prrafodelista"/>
        <w:numPr>
          <w:ilvl w:val="0"/>
          <w:numId w:val="8"/>
        </w:numPr>
        <w:spacing w:after="0" w:line="240" w:lineRule="auto"/>
        <w:rPr>
          <w:rFonts w:ascii="Arial" w:eastAsia="Arial" w:hAnsi="Arial" w:cs="Arial"/>
          <w:color w:val="171923"/>
          <w:lang w:val="es-CL"/>
        </w:rPr>
      </w:pPr>
      <w:r w:rsidRPr="0062481F">
        <w:rPr>
          <w:rFonts w:ascii="Arial" w:eastAsia="Arial" w:hAnsi="Arial" w:cs="Arial"/>
          <w:color w:val="171923"/>
          <w:lang w:val="es-CL"/>
        </w:rPr>
        <w:t>Arquitectura monolítica: Descartada por limitaciones de escalabilidad</w:t>
      </w:r>
    </w:p>
    <w:p w14:paraId="0C99A9B3" w14:textId="77777777" w:rsidR="0062481F" w:rsidRPr="0062481F" w:rsidRDefault="0062481F">
      <w:pPr>
        <w:pStyle w:val="Prrafodelista"/>
        <w:numPr>
          <w:ilvl w:val="0"/>
          <w:numId w:val="8"/>
        </w:numPr>
        <w:spacing w:after="0" w:line="240" w:lineRule="auto"/>
        <w:rPr>
          <w:rFonts w:ascii="Arial" w:eastAsia="Arial" w:hAnsi="Arial" w:cs="Arial"/>
          <w:color w:val="171923"/>
          <w:lang w:val="es-CL"/>
        </w:rPr>
      </w:pPr>
      <w:r w:rsidRPr="0062481F">
        <w:rPr>
          <w:rFonts w:ascii="Arial" w:eastAsia="Arial" w:hAnsi="Arial" w:cs="Arial"/>
          <w:color w:val="171923"/>
          <w:lang w:val="es-CL"/>
        </w:rPr>
        <w:t>Microservicios: Demasiado complejo para el alcance y equipo actual</w:t>
      </w:r>
    </w:p>
    <w:p w14:paraId="7E0FF7B7" w14:textId="520E0013" w:rsidR="0062481F" w:rsidRPr="00BE1371" w:rsidRDefault="0062481F" w:rsidP="00BE1371">
      <w:pPr>
        <w:pStyle w:val="Ttulo2"/>
        <w:spacing w:after="120"/>
        <w:jc w:val="both"/>
        <w:rPr>
          <w:rFonts w:ascii="Calibri" w:eastAsia="Calibri" w:hAnsi="Calibri" w:cs="Calibri"/>
          <w:color w:val="366091"/>
        </w:rPr>
      </w:pPr>
      <w:bookmarkStart w:id="48" w:name="_Toc214307279"/>
      <w:bookmarkStart w:id="49" w:name="_Toc215761953"/>
      <w:r w:rsidRPr="00BE1371">
        <w:rPr>
          <w:rFonts w:ascii="Calibri" w:eastAsia="Calibri" w:hAnsi="Calibri" w:cs="Calibri"/>
          <w:color w:val="366091"/>
        </w:rPr>
        <w:t xml:space="preserve">10.2 Selección de </w:t>
      </w:r>
      <w:proofErr w:type="spellStart"/>
      <w:r w:rsidRPr="00BE1371">
        <w:rPr>
          <w:rFonts w:ascii="Calibri" w:eastAsia="Calibri" w:hAnsi="Calibri" w:cs="Calibri"/>
          <w:color w:val="366091"/>
        </w:rPr>
        <w:t>Stack</w:t>
      </w:r>
      <w:proofErr w:type="spellEnd"/>
      <w:r w:rsidRPr="00BE1371">
        <w:rPr>
          <w:rFonts w:ascii="Calibri" w:eastAsia="Calibri" w:hAnsi="Calibri" w:cs="Calibri"/>
          <w:color w:val="366091"/>
        </w:rPr>
        <w:t xml:space="preserve"> Tecnológico</w:t>
      </w:r>
      <w:bookmarkEnd w:id="48"/>
      <w:bookmarkEnd w:id="49"/>
    </w:p>
    <w:p w14:paraId="459F1074" w14:textId="77777777" w:rsidR="0062481F" w:rsidRPr="00BE1371" w:rsidRDefault="0062481F" w:rsidP="0062481F">
      <w:pPr>
        <w:rPr>
          <w:rFonts w:ascii="Arial" w:eastAsia="Arial" w:hAnsi="Arial" w:cs="Arial"/>
          <w:color w:val="171923"/>
          <w:lang w:val="es-CL"/>
        </w:rPr>
      </w:pPr>
      <w:r w:rsidRPr="00BE1371">
        <w:rPr>
          <w:rFonts w:ascii="Arial" w:eastAsia="Arial" w:hAnsi="Arial" w:cs="Arial"/>
          <w:b/>
          <w:bCs/>
          <w:color w:val="171923"/>
          <w:lang w:val="es-CL"/>
        </w:rPr>
        <w:t>Decisión</w:t>
      </w:r>
      <w:r w:rsidRPr="00BE1371">
        <w:rPr>
          <w:rFonts w:ascii="Arial" w:eastAsia="Arial" w:hAnsi="Arial" w:cs="Arial"/>
          <w:color w:val="171923"/>
          <w:lang w:val="es-CL"/>
        </w:rPr>
        <w:t xml:space="preserve">: </w:t>
      </w:r>
      <w:proofErr w:type="spellStart"/>
      <w:r w:rsidRPr="00BE1371">
        <w:rPr>
          <w:rFonts w:ascii="Arial" w:eastAsia="Arial" w:hAnsi="Arial" w:cs="Arial"/>
          <w:color w:val="171923"/>
          <w:lang w:val="es-CL"/>
        </w:rPr>
        <w:t>React</w:t>
      </w:r>
      <w:proofErr w:type="spellEnd"/>
      <w:r w:rsidRPr="00BE1371">
        <w:rPr>
          <w:rFonts w:ascii="Arial" w:eastAsia="Arial" w:hAnsi="Arial" w:cs="Arial"/>
          <w:color w:val="171923"/>
          <w:lang w:val="es-CL"/>
        </w:rPr>
        <w:t xml:space="preserve"> + Node.js/Express + PostgreSQL</w:t>
      </w:r>
    </w:p>
    <w:p w14:paraId="02471E6B" w14:textId="77777777" w:rsidR="0062481F" w:rsidRPr="00BE1371" w:rsidRDefault="0062481F" w:rsidP="0062481F">
      <w:pPr>
        <w:spacing w:before="120"/>
        <w:rPr>
          <w:rFonts w:ascii="Arial" w:eastAsia="Arial" w:hAnsi="Arial" w:cs="Arial"/>
          <w:color w:val="171923"/>
          <w:lang w:val="es-CL"/>
        </w:rPr>
      </w:pPr>
      <w:r w:rsidRPr="00BE1371">
        <w:rPr>
          <w:rFonts w:ascii="Arial" w:eastAsia="Arial" w:hAnsi="Arial" w:cs="Arial"/>
          <w:b/>
          <w:bCs/>
          <w:color w:val="171923"/>
          <w:lang w:val="es-CL"/>
        </w:rPr>
        <w:t>Justificación</w:t>
      </w:r>
      <w:r w:rsidRPr="00BE1371">
        <w:rPr>
          <w:rFonts w:ascii="Arial" w:eastAsia="Arial" w:hAnsi="Arial" w:cs="Arial"/>
          <w:color w:val="171923"/>
          <w:lang w:val="es-CL"/>
        </w:rPr>
        <w:t>:</w:t>
      </w:r>
    </w:p>
    <w:p w14:paraId="7D668E0A" w14:textId="77777777" w:rsidR="0062481F" w:rsidRPr="00BE1371" w:rsidRDefault="0062481F">
      <w:pPr>
        <w:pStyle w:val="Prrafodelista"/>
        <w:numPr>
          <w:ilvl w:val="0"/>
          <w:numId w:val="9"/>
        </w:numPr>
        <w:spacing w:after="0" w:line="240" w:lineRule="auto"/>
        <w:rPr>
          <w:rFonts w:ascii="Arial" w:eastAsia="Arial" w:hAnsi="Arial" w:cs="Arial"/>
          <w:color w:val="171923"/>
          <w:lang w:val="es-CL"/>
        </w:rPr>
      </w:pPr>
      <w:r w:rsidRPr="00BE1371">
        <w:rPr>
          <w:rFonts w:ascii="Arial" w:eastAsia="Arial" w:hAnsi="Arial" w:cs="Arial"/>
          <w:color w:val="171923"/>
          <w:lang w:val="es-CL"/>
        </w:rPr>
        <w:t>JavaScript full-</w:t>
      </w:r>
      <w:proofErr w:type="spellStart"/>
      <w:r w:rsidRPr="00BE1371">
        <w:rPr>
          <w:rFonts w:ascii="Arial" w:eastAsia="Arial" w:hAnsi="Arial" w:cs="Arial"/>
          <w:color w:val="171923"/>
          <w:lang w:val="es-CL"/>
        </w:rPr>
        <w:t>stack</w:t>
      </w:r>
      <w:proofErr w:type="spellEnd"/>
      <w:r w:rsidRPr="00BE1371">
        <w:rPr>
          <w:rFonts w:ascii="Arial" w:eastAsia="Arial" w:hAnsi="Arial" w:cs="Arial"/>
          <w:color w:val="171923"/>
          <w:lang w:val="es-CL"/>
        </w:rPr>
        <w:t xml:space="preserve"> facilita desarrollo y mantenimiento</w:t>
      </w:r>
    </w:p>
    <w:p w14:paraId="6264050D" w14:textId="77777777" w:rsidR="0062481F" w:rsidRPr="00BE1371" w:rsidRDefault="0062481F">
      <w:pPr>
        <w:pStyle w:val="Prrafodelista"/>
        <w:numPr>
          <w:ilvl w:val="0"/>
          <w:numId w:val="9"/>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React</w:t>
      </w:r>
      <w:proofErr w:type="spellEnd"/>
      <w:r w:rsidRPr="00BE1371">
        <w:rPr>
          <w:rFonts w:ascii="Arial" w:eastAsia="Arial" w:hAnsi="Arial" w:cs="Arial"/>
          <w:color w:val="171923"/>
          <w:lang w:val="es-CL"/>
        </w:rPr>
        <w:t xml:space="preserve"> ofrece componentes reutilizables y estado reactivo</w:t>
      </w:r>
    </w:p>
    <w:p w14:paraId="3222B863" w14:textId="77777777" w:rsidR="0062481F" w:rsidRPr="00BE1371" w:rsidRDefault="0062481F">
      <w:pPr>
        <w:pStyle w:val="Prrafodelista"/>
        <w:numPr>
          <w:ilvl w:val="0"/>
          <w:numId w:val="9"/>
        </w:numPr>
        <w:spacing w:after="0" w:line="240" w:lineRule="auto"/>
        <w:rPr>
          <w:rFonts w:ascii="Arial" w:eastAsia="Arial" w:hAnsi="Arial" w:cs="Arial"/>
          <w:color w:val="171923"/>
          <w:lang w:val="es-CL"/>
        </w:rPr>
      </w:pPr>
      <w:r w:rsidRPr="00BE1371">
        <w:rPr>
          <w:rFonts w:ascii="Arial" w:eastAsia="Arial" w:hAnsi="Arial" w:cs="Arial"/>
          <w:color w:val="171923"/>
          <w:lang w:val="es-CL"/>
        </w:rPr>
        <w:t>Node.js/Express proporciona alto rendimiento para I/O intensivo</w:t>
      </w:r>
    </w:p>
    <w:p w14:paraId="790880AF" w14:textId="77777777" w:rsidR="0062481F" w:rsidRPr="00BE1371" w:rsidRDefault="0062481F">
      <w:pPr>
        <w:pStyle w:val="Prrafodelista"/>
        <w:numPr>
          <w:ilvl w:val="0"/>
          <w:numId w:val="9"/>
        </w:numPr>
        <w:spacing w:after="0" w:line="240" w:lineRule="auto"/>
        <w:rPr>
          <w:rFonts w:ascii="Arial" w:eastAsia="Arial" w:hAnsi="Arial" w:cs="Arial"/>
          <w:color w:val="171923"/>
          <w:lang w:val="es-CL"/>
        </w:rPr>
      </w:pPr>
      <w:r w:rsidRPr="00BE1371">
        <w:rPr>
          <w:rFonts w:ascii="Arial" w:eastAsia="Arial" w:hAnsi="Arial" w:cs="Arial"/>
          <w:color w:val="171923"/>
          <w:lang w:val="es-CL"/>
        </w:rPr>
        <w:t>PostgreSQL ofrece robustez, ACID, y excelente para datos relacionales</w:t>
      </w:r>
    </w:p>
    <w:p w14:paraId="563DA7CB" w14:textId="77777777" w:rsidR="0062481F" w:rsidRPr="00BE1371" w:rsidRDefault="0062481F">
      <w:pPr>
        <w:pStyle w:val="Prrafodelista"/>
        <w:numPr>
          <w:ilvl w:val="0"/>
          <w:numId w:val="9"/>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Expertise</w:t>
      </w:r>
      <w:proofErr w:type="spellEnd"/>
      <w:r w:rsidRPr="00BE1371">
        <w:rPr>
          <w:rFonts w:ascii="Arial" w:eastAsia="Arial" w:hAnsi="Arial" w:cs="Arial"/>
          <w:color w:val="171923"/>
          <w:lang w:val="es-CL"/>
        </w:rPr>
        <w:t xml:space="preserve"> del equipo en estas tecnologías</w:t>
      </w:r>
    </w:p>
    <w:p w14:paraId="165AF815" w14:textId="77777777" w:rsidR="0062481F" w:rsidRPr="00BE1371" w:rsidRDefault="0062481F" w:rsidP="0062481F">
      <w:pPr>
        <w:spacing w:before="120"/>
        <w:rPr>
          <w:rFonts w:ascii="Arial" w:eastAsia="Arial" w:hAnsi="Arial" w:cs="Arial"/>
          <w:color w:val="171923"/>
          <w:lang w:val="es-CL"/>
        </w:rPr>
      </w:pPr>
      <w:r w:rsidRPr="00BE1371">
        <w:rPr>
          <w:rFonts w:ascii="Arial" w:eastAsia="Arial" w:hAnsi="Arial" w:cs="Arial"/>
          <w:b/>
          <w:bCs/>
          <w:color w:val="171923"/>
          <w:lang w:val="es-CL"/>
        </w:rPr>
        <w:t>Alternativas consideradas</w:t>
      </w:r>
      <w:r w:rsidRPr="00BE1371">
        <w:rPr>
          <w:rFonts w:ascii="Arial" w:eastAsia="Arial" w:hAnsi="Arial" w:cs="Arial"/>
          <w:color w:val="171923"/>
          <w:lang w:val="es-CL"/>
        </w:rPr>
        <w:t>:</w:t>
      </w:r>
    </w:p>
    <w:p w14:paraId="3AEBEF3B" w14:textId="77777777" w:rsidR="0062481F" w:rsidRPr="00BE1371" w:rsidRDefault="0062481F">
      <w:pPr>
        <w:pStyle w:val="Prrafodelista"/>
        <w:numPr>
          <w:ilvl w:val="0"/>
          <w:numId w:val="10"/>
        </w:numPr>
        <w:spacing w:after="0" w:line="240" w:lineRule="auto"/>
        <w:rPr>
          <w:rFonts w:ascii="Arial" w:eastAsia="Arial" w:hAnsi="Arial" w:cs="Arial"/>
          <w:color w:val="171923"/>
          <w:lang w:val="es-CL"/>
        </w:rPr>
      </w:pPr>
      <w:r w:rsidRPr="00BE1371">
        <w:rPr>
          <w:rFonts w:ascii="Arial" w:eastAsia="Arial" w:hAnsi="Arial" w:cs="Arial"/>
          <w:color w:val="171923"/>
          <w:lang w:val="es-CL"/>
        </w:rPr>
        <w:t xml:space="preserve">Vue.js: Menor ecosistema que </w:t>
      </w:r>
      <w:proofErr w:type="spellStart"/>
      <w:r w:rsidRPr="00BE1371">
        <w:rPr>
          <w:rFonts w:ascii="Arial" w:eastAsia="Arial" w:hAnsi="Arial" w:cs="Arial"/>
          <w:color w:val="171923"/>
          <w:lang w:val="es-CL"/>
        </w:rPr>
        <w:t>React</w:t>
      </w:r>
      <w:proofErr w:type="spellEnd"/>
    </w:p>
    <w:p w14:paraId="08458DB8" w14:textId="77777777" w:rsidR="0062481F" w:rsidRPr="00BE1371" w:rsidRDefault="0062481F">
      <w:pPr>
        <w:pStyle w:val="Prrafodelista"/>
        <w:numPr>
          <w:ilvl w:val="0"/>
          <w:numId w:val="10"/>
        </w:numPr>
        <w:spacing w:after="0" w:line="240" w:lineRule="auto"/>
        <w:rPr>
          <w:rFonts w:ascii="Arial" w:eastAsia="Arial" w:hAnsi="Arial" w:cs="Arial"/>
          <w:color w:val="171923"/>
          <w:lang w:val="es-CL"/>
        </w:rPr>
      </w:pPr>
      <w:r w:rsidRPr="00BE1371">
        <w:rPr>
          <w:rFonts w:ascii="Arial" w:eastAsia="Arial" w:hAnsi="Arial" w:cs="Arial"/>
          <w:color w:val="171923"/>
          <w:lang w:val="es-CL"/>
        </w:rPr>
        <w:t xml:space="preserve">Python/Django: Menos adecuado para real-time </w:t>
      </w:r>
      <w:proofErr w:type="spellStart"/>
      <w:r w:rsidRPr="00BE1371">
        <w:rPr>
          <w:rFonts w:ascii="Arial" w:eastAsia="Arial" w:hAnsi="Arial" w:cs="Arial"/>
          <w:color w:val="171923"/>
          <w:lang w:val="es-CL"/>
        </w:rPr>
        <w:t>features</w:t>
      </w:r>
      <w:proofErr w:type="spellEnd"/>
    </w:p>
    <w:p w14:paraId="6F5A72CE" w14:textId="77777777" w:rsidR="0062481F" w:rsidRPr="00BE1371" w:rsidRDefault="0062481F">
      <w:pPr>
        <w:pStyle w:val="Prrafodelista"/>
        <w:numPr>
          <w:ilvl w:val="0"/>
          <w:numId w:val="10"/>
        </w:numPr>
        <w:spacing w:after="0" w:line="240" w:lineRule="auto"/>
        <w:rPr>
          <w:rFonts w:ascii="Arial" w:eastAsia="Arial" w:hAnsi="Arial" w:cs="Arial"/>
          <w:color w:val="171923"/>
          <w:lang w:val="es-CL"/>
        </w:rPr>
      </w:pPr>
      <w:r w:rsidRPr="00BE1371">
        <w:rPr>
          <w:rFonts w:ascii="Arial" w:eastAsia="Arial" w:hAnsi="Arial" w:cs="Arial"/>
          <w:color w:val="171923"/>
          <w:lang w:val="es-CL"/>
        </w:rPr>
        <w:t>MongoDB: Menos apropiado para datos estructurados y relacionales</w:t>
      </w:r>
    </w:p>
    <w:p w14:paraId="7BF3340E" w14:textId="26E7026F" w:rsidR="0062481F" w:rsidRPr="00BE1371" w:rsidRDefault="0062481F" w:rsidP="00BE1371">
      <w:pPr>
        <w:pStyle w:val="Ttulo2"/>
        <w:spacing w:after="120"/>
        <w:jc w:val="both"/>
        <w:rPr>
          <w:rFonts w:ascii="Calibri" w:eastAsia="Calibri" w:hAnsi="Calibri" w:cs="Calibri"/>
          <w:color w:val="366091"/>
        </w:rPr>
      </w:pPr>
      <w:bookmarkStart w:id="50" w:name="_Toc214307280"/>
      <w:bookmarkStart w:id="51" w:name="_Toc215761954"/>
      <w:r w:rsidRPr="00BE1371">
        <w:rPr>
          <w:rFonts w:ascii="Calibri" w:eastAsia="Calibri" w:hAnsi="Calibri" w:cs="Calibri"/>
          <w:color w:val="366091"/>
        </w:rPr>
        <w:t>10.3 Patrón de Autenticación JWT</w:t>
      </w:r>
      <w:bookmarkEnd w:id="50"/>
      <w:bookmarkEnd w:id="51"/>
    </w:p>
    <w:p w14:paraId="3C20FA97" w14:textId="77777777" w:rsidR="0062481F" w:rsidRPr="00BE1371" w:rsidRDefault="0062481F" w:rsidP="0062481F">
      <w:pPr>
        <w:rPr>
          <w:rFonts w:ascii="Arial" w:eastAsia="Arial" w:hAnsi="Arial" w:cs="Arial"/>
          <w:color w:val="171923"/>
          <w:lang w:val="es-CL"/>
        </w:rPr>
      </w:pPr>
      <w:r w:rsidRPr="00BE1371">
        <w:rPr>
          <w:rFonts w:ascii="Arial" w:eastAsia="Arial" w:hAnsi="Arial" w:cs="Arial"/>
          <w:b/>
          <w:bCs/>
          <w:color w:val="171923"/>
          <w:lang w:val="es-CL"/>
        </w:rPr>
        <w:t>Decisión</w:t>
      </w:r>
      <w:r w:rsidRPr="00BE1371">
        <w:rPr>
          <w:rFonts w:ascii="Arial" w:eastAsia="Arial" w:hAnsi="Arial" w:cs="Arial"/>
          <w:color w:val="171923"/>
          <w:lang w:val="es-CL"/>
        </w:rPr>
        <w:t xml:space="preserve">: JSON Web Tokens (JWT) con </w:t>
      </w:r>
      <w:proofErr w:type="spellStart"/>
      <w:r w:rsidRPr="00BE1371">
        <w:rPr>
          <w:rFonts w:ascii="Arial" w:eastAsia="Arial" w:hAnsi="Arial" w:cs="Arial"/>
          <w:color w:val="171923"/>
          <w:lang w:val="es-CL"/>
        </w:rPr>
        <w:t>refresh</w:t>
      </w:r>
      <w:proofErr w:type="spellEnd"/>
      <w:r w:rsidRPr="00BE1371">
        <w:rPr>
          <w:rFonts w:ascii="Arial" w:eastAsia="Arial" w:hAnsi="Arial" w:cs="Arial"/>
          <w:color w:val="171923"/>
          <w:lang w:val="es-CL"/>
        </w:rPr>
        <w:t xml:space="preserve"> tokens</w:t>
      </w:r>
    </w:p>
    <w:p w14:paraId="583A5649" w14:textId="77777777" w:rsidR="0062481F" w:rsidRPr="00BE1371" w:rsidRDefault="0062481F" w:rsidP="0062481F">
      <w:pPr>
        <w:spacing w:before="120"/>
        <w:rPr>
          <w:rFonts w:ascii="Arial" w:eastAsia="Arial" w:hAnsi="Arial" w:cs="Arial"/>
          <w:color w:val="171923"/>
          <w:lang w:val="es-CL"/>
        </w:rPr>
      </w:pPr>
      <w:r w:rsidRPr="00BE1371">
        <w:rPr>
          <w:rFonts w:ascii="Arial" w:eastAsia="Arial" w:hAnsi="Arial" w:cs="Arial"/>
          <w:b/>
          <w:bCs/>
          <w:color w:val="171923"/>
          <w:lang w:val="es-CL"/>
        </w:rPr>
        <w:t>Justificación</w:t>
      </w:r>
      <w:r w:rsidRPr="00BE1371">
        <w:rPr>
          <w:rFonts w:ascii="Arial" w:eastAsia="Arial" w:hAnsi="Arial" w:cs="Arial"/>
          <w:color w:val="171923"/>
          <w:lang w:val="es-CL"/>
        </w:rPr>
        <w:t>:</w:t>
      </w:r>
    </w:p>
    <w:p w14:paraId="510D09C8" w14:textId="77777777" w:rsidR="0062481F" w:rsidRPr="00BE1371" w:rsidRDefault="0062481F">
      <w:pPr>
        <w:pStyle w:val="Prrafodelista"/>
        <w:numPr>
          <w:ilvl w:val="0"/>
          <w:numId w:val="11"/>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Stateless</w:t>
      </w:r>
      <w:proofErr w:type="spellEnd"/>
      <w:r w:rsidRPr="00BE1371">
        <w:rPr>
          <w:rFonts w:ascii="Arial" w:eastAsia="Arial" w:hAnsi="Arial" w:cs="Arial"/>
          <w:color w:val="171923"/>
          <w:lang w:val="es-CL"/>
        </w:rPr>
        <w:t>: No requiere almacenamiento de sesión en servidor</w:t>
      </w:r>
    </w:p>
    <w:p w14:paraId="7C3D20A2" w14:textId="77777777" w:rsidR="0062481F" w:rsidRPr="00BE1371" w:rsidRDefault="0062481F">
      <w:pPr>
        <w:pStyle w:val="Prrafodelista"/>
        <w:numPr>
          <w:ilvl w:val="0"/>
          <w:numId w:val="11"/>
        </w:numPr>
        <w:spacing w:after="0" w:line="240" w:lineRule="auto"/>
        <w:rPr>
          <w:rFonts w:ascii="Arial" w:eastAsia="Arial" w:hAnsi="Arial" w:cs="Arial"/>
          <w:color w:val="171923"/>
          <w:lang w:val="es-CL"/>
        </w:rPr>
      </w:pPr>
      <w:r w:rsidRPr="00BE1371">
        <w:rPr>
          <w:rFonts w:ascii="Arial" w:eastAsia="Arial" w:hAnsi="Arial" w:cs="Arial"/>
          <w:color w:val="171923"/>
          <w:lang w:val="es-CL"/>
        </w:rPr>
        <w:t>Escalable: Múltiples instancias de backend sin sincronización</w:t>
      </w:r>
    </w:p>
    <w:p w14:paraId="5019E508" w14:textId="77777777" w:rsidR="0062481F" w:rsidRPr="00BE1371" w:rsidRDefault="0062481F">
      <w:pPr>
        <w:pStyle w:val="Prrafodelista"/>
        <w:numPr>
          <w:ilvl w:val="0"/>
          <w:numId w:val="11"/>
        </w:numPr>
        <w:spacing w:after="0" w:line="240" w:lineRule="auto"/>
        <w:rPr>
          <w:rFonts w:ascii="Arial" w:eastAsia="Arial" w:hAnsi="Arial" w:cs="Arial"/>
          <w:color w:val="171923"/>
          <w:lang w:val="es-CL"/>
        </w:rPr>
      </w:pPr>
      <w:r w:rsidRPr="00BE1371">
        <w:rPr>
          <w:rFonts w:ascii="Arial" w:eastAsia="Arial" w:hAnsi="Arial" w:cs="Arial"/>
          <w:color w:val="171923"/>
          <w:lang w:val="es-CL"/>
        </w:rPr>
        <w:t>Seguro: Tokens firmados, expiración corta (15 min)</w:t>
      </w:r>
    </w:p>
    <w:p w14:paraId="0C743941" w14:textId="77777777" w:rsidR="0062481F" w:rsidRPr="00BE1371" w:rsidRDefault="0062481F">
      <w:pPr>
        <w:pStyle w:val="Prrafodelista"/>
        <w:numPr>
          <w:ilvl w:val="0"/>
          <w:numId w:val="11"/>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Refresh</w:t>
      </w:r>
      <w:proofErr w:type="spellEnd"/>
      <w:r w:rsidRPr="00BE1371">
        <w:rPr>
          <w:rFonts w:ascii="Arial" w:eastAsia="Arial" w:hAnsi="Arial" w:cs="Arial"/>
          <w:color w:val="171923"/>
          <w:lang w:val="es-CL"/>
        </w:rPr>
        <w:t xml:space="preserve"> tokens permiten sesiones largas sin comprometer seguridad</w:t>
      </w:r>
    </w:p>
    <w:p w14:paraId="61C521D1" w14:textId="77777777" w:rsidR="0062481F" w:rsidRPr="00BE1371" w:rsidRDefault="0062481F" w:rsidP="0062481F">
      <w:pPr>
        <w:spacing w:before="120"/>
        <w:rPr>
          <w:rFonts w:ascii="Arial" w:eastAsia="Arial" w:hAnsi="Arial" w:cs="Arial"/>
          <w:color w:val="171923"/>
          <w:lang w:val="es-CL"/>
        </w:rPr>
      </w:pPr>
      <w:r w:rsidRPr="00BE1371">
        <w:rPr>
          <w:rFonts w:ascii="Arial" w:eastAsia="Arial" w:hAnsi="Arial" w:cs="Arial"/>
          <w:b/>
          <w:bCs/>
          <w:color w:val="171923"/>
          <w:lang w:val="es-CL"/>
        </w:rPr>
        <w:t>Alternativas consideradas</w:t>
      </w:r>
      <w:r w:rsidRPr="00BE1371">
        <w:rPr>
          <w:rFonts w:ascii="Arial" w:eastAsia="Arial" w:hAnsi="Arial" w:cs="Arial"/>
          <w:color w:val="171923"/>
          <w:lang w:val="es-CL"/>
        </w:rPr>
        <w:t>:</w:t>
      </w:r>
    </w:p>
    <w:p w14:paraId="62AF3966" w14:textId="77777777" w:rsidR="0062481F" w:rsidRPr="00BE1371" w:rsidRDefault="0062481F">
      <w:pPr>
        <w:pStyle w:val="Prrafodelista"/>
        <w:numPr>
          <w:ilvl w:val="0"/>
          <w:numId w:val="12"/>
        </w:numPr>
        <w:spacing w:after="0" w:line="240" w:lineRule="auto"/>
        <w:rPr>
          <w:rFonts w:ascii="Arial" w:eastAsia="Arial" w:hAnsi="Arial" w:cs="Arial"/>
          <w:color w:val="171923"/>
          <w:lang w:val="es-CL"/>
        </w:rPr>
      </w:pPr>
      <w:r w:rsidRPr="00BE1371">
        <w:rPr>
          <w:rFonts w:ascii="Arial" w:eastAsia="Arial" w:hAnsi="Arial" w:cs="Arial"/>
          <w:color w:val="171923"/>
          <w:lang w:val="es-CL"/>
        </w:rPr>
        <w:t xml:space="preserve">Sesiones del servidor: Requiere </w:t>
      </w:r>
      <w:proofErr w:type="spellStart"/>
      <w:r w:rsidRPr="00BE1371">
        <w:rPr>
          <w:rFonts w:ascii="Arial" w:eastAsia="Arial" w:hAnsi="Arial" w:cs="Arial"/>
          <w:color w:val="171923"/>
          <w:lang w:val="es-CL"/>
        </w:rPr>
        <w:t>state</w:t>
      </w:r>
      <w:proofErr w:type="spellEnd"/>
      <w:r w:rsidRPr="00BE1371">
        <w:rPr>
          <w:rFonts w:ascii="Arial" w:eastAsia="Arial" w:hAnsi="Arial" w:cs="Arial"/>
          <w:color w:val="171923"/>
          <w:lang w:val="es-CL"/>
        </w:rPr>
        <w:t>, complica escalado</w:t>
      </w:r>
    </w:p>
    <w:p w14:paraId="77CF1005" w14:textId="2112032A" w:rsidR="00040B8E" w:rsidRPr="007C49DA" w:rsidRDefault="0062481F">
      <w:pPr>
        <w:pStyle w:val="Prrafodelista"/>
        <w:numPr>
          <w:ilvl w:val="0"/>
          <w:numId w:val="12"/>
        </w:numPr>
        <w:spacing w:after="0" w:line="240" w:lineRule="auto"/>
        <w:rPr>
          <w:rFonts w:ascii="Arial" w:eastAsia="Arial" w:hAnsi="Arial" w:cs="Arial"/>
          <w:color w:val="171923"/>
          <w:lang w:val="es-CL"/>
        </w:rPr>
      </w:pPr>
      <w:r w:rsidRPr="00BE1371">
        <w:rPr>
          <w:rFonts w:ascii="Arial" w:eastAsia="Arial" w:hAnsi="Arial" w:cs="Arial"/>
          <w:color w:val="171923"/>
          <w:lang w:val="es-CL"/>
        </w:rPr>
        <w:t xml:space="preserve">OAuth2 </w:t>
      </w:r>
      <w:proofErr w:type="spellStart"/>
      <w:r w:rsidRPr="00BE1371">
        <w:rPr>
          <w:rFonts w:ascii="Arial" w:eastAsia="Arial" w:hAnsi="Arial" w:cs="Arial"/>
          <w:color w:val="171923"/>
          <w:lang w:val="es-CL"/>
        </w:rPr>
        <w:t>Third-party</w:t>
      </w:r>
      <w:proofErr w:type="spellEnd"/>
      <w:r w:rsidRPr="00BE1371">
        <w:rPr>
          <w:rFonts w:ascii="Arial" w:eastAsia="Arial" w:hAnsi="Arial" w:cs="Arial"/>
          <w:color w:val="171923"/>
          <w:lang w:val="es-CL"/>
        </w:rPr>
        <w:t>: Agrega complejidad innecesaria</w:t>
      </w:r>
      <w:bookmarkStart w:id="52" w:name="_Toc214307281"/>
    </w:p>
    <w:p w14:paraId="01C0167F" w14:textId="2AAE325E" w:rsidR="0062481F" w:rsidRPr="00BE1371" w:rsidRDefault="0062481F" w:rsidP="00BE1371">
      <w:pPr>
        <w:pStyle w:val="Ttulo2"/>
        <w:spacing w:after="120"/>
        <w:jc w:val="both"/>
        <w:rPr>
          <w:rFonts w:ascii="Calibri" w:eastAsia="Calibri" w:hAnsi="Calibri" w:cs="Calibri"/>
          <w:color w:val="366091"/>
        </w:rPr>
      </w:pPr>
      <w:bookmarkStart w:id="53" w:name="_Toc215761955"/>
      <w:r w:rsidRPr="00BE1371">
        <w:rPr>
          <w:rFonts w:ascii="Calibri" w:eastAsia="Calibri" w:hAnsi="Calibri" w:cs="Calibri"/>
          <w:color w:val="366091"/>
        </w:rPr>
        <w:lastRenderedPageBreak/>
        <w:t xml:space="preserve">10.4 Estrategia de Integración con </w:t>
      </w:r>
      <w:proofErr w:type="spellStart"/>
      <w:r w:rsidRPr="00BE1371">
        <w:rPr>
          <w:rFonts w:ascii="Calibri" w:eastAsia="Calibri" w:hAnsi="Calibri" w:cs="Calibri"/>
          <w:color w:val="366091"/>
        </w:rPr>
        <w:t>APIs</w:t>
      </w:r>
      <w:proofErr w:type="spellEnd"/>
      <w:r w:rsidRPr="00BE1371">
        <w:rPr>
          <w:rFonts w:ascii="Calibri" w:eastAsia="Calibri" w:hAnsi="Calibri" w:cs="Calibri"/>
          <w:color w:val="366091"/>
        </w:rPr>
        <w:t xml:space="preserve"> Externas</w:t>
      </w:r>
      <w:bookmarkEnd w:id="52"/>
      <w:bookmarkEnd w:id="53"/>
    </w:p>
    <w:p w14:paraId="412BB485" w14:textId="77777777" w:rsidR="0062481F" w:rsidRPr="00BE1371" w:rsidRDefault="0062481F" w:rsidP="0062481F">
      <w:pPr>
        <w:rPr>
          <w:rFonts w:ascii="Arial" w:eastAsia="Arial" w:hAnsi="Arial" w:cs="Arial"/>
          <w:color w:val="171923"/>
          <w:lang w:val="es-CL"/>
        </w:rPr>
      </w:pPr>
      <w:r w:rsidRPr="00BE1371">
        <w:rPr>
          <w:rFonts w:ascii="Arial" w:eastAsia="Arial" w:hAnsi="Arial" w:cs="Arial"/>
          <w:b/>
          <w:bCs/>
          <w:color w:val="171923"/>
          <w:lang w:val="es-CL"/>
        </w:rPr>
        <w:t>Decisión</w:t>
      </w:r>
      <w:r w:rsidRPr="00BE1371">
        <w:rPr>
          <w:rFonts w:ascii="Arial" w:eastAsia="Arial" w:hAnsi="Arial" w:cs="Arial"/>
          <w:color w:val="171923"/>
          <w:lang w:val="es-CL"/>
        </w:rPr>
        <w:t xml:space="preserve">: Capa de abstracción para servicios externos con </w:t>
      </w:r>
      <w:proofErr w:type="spellStart"/>
      <w:r w:rsidRPr="00BE1371">
        <w:rPr>
          <w:rFonts w:ascii="Arial" w:eastAsia="Arial" w:hAnsi="Arial" w:cs="Arial"/>
          <w:color w:val="171923"/>
          <w:lang w:val="es-CL"/>
        </w:rPr>
        <w:t>retry</w:t>
      </w:r>
      <w:proofErr w:type="spellEnd"/>
      <w:r w:rsidRPr="00BE1371">
        <w:rPr>
          <w:rFonts w:ascii="Arial" w:eastAsia="Arial" w:hAnsi="Arial" w:cs="Arial"/>
          <w:color w:val="171923"/>
          <w:lang w:val="es-CL"/>
        </w:rPr>
        <w:t xml:space="preserve"> </w:t>
      </w:r>
      <w:proofErr w:type="spellStart"/>
      <w:r w:rsidRPr="00BE1371">
        <w:rPr>
          <w:rFonts w:ascii="Arial" w:eastAsia="Arial" w:hAnsi="Arial" w:cs="Arial"/>
          <w:color w:val="171923"/>
          <w:lang w:val="es-CL"/>
        </w:rPr>
        <w:t>logic</w:t>
      </w:r>
      <w:proofErr w:type="spellEnd"/>
    </w:p>
    <w:p w14:paraId="44B91681" w14:textId="77777777" w:rsidR="0062481F" w:rsidRPr="00BE1371" w:rsidRDefault="0062481F" w:rsidP="0062481F">
      <w:pPr>
        <w:spacing w:before="120"/>
        <w:rPr>
          <w:rFonts w:ascii="Arial" w:eastAsia="Arial" w:hAnsi="Arial" w:cs="Arial"/>
          <w:color w:val="171923"/>
          <w:lang w:val="es-CL"/>
        </w:rPr>
      </w:pPr>
      <w:r w:rsidRPr="00BE1371">
        <w:rPr>
          <w:rFonts w:ascii="Arial" w:eastAsia="Arial" w:hAnsi="Arial" w:cs="Arial"/>
          <w:b/>
          <w:bCs/>
          <w:color w:val="171923"/>
          <w:lang w:val="es-CL"/>
        </w:rPr>
        <w:t>Justificación</w:t>
      </w:r>
      <w:r w:rsidRPr="00BE1371">
        <w:rPr>
          <w:rFonts w:ascii="Arial" w:eastAsia="Arial" w:hAnsi="Arial" w:cs="Arial"/>
          <w:color w:val="171923"/>
          <w:lang w:val="es-CL"/>
        </w:rPr>
        <w:t>:</w:t>
      </w:r>
    </w:p>
    <w:p w14:paraId="0BA12896" w14:textId="77777777" w:rsidR="0062481F" w:rsidRPr="00BE1371" w:rsidRDefault="0062481F">
      <w:pPr>
        <w:pStyle w:val="Prrafodelista"/>
        <w:numPr>
          <w:ilvl w:val="0"/>
          <w:numId w:val="13"/>
        </w:numPr>
        <w:spacing w:after="0" w:line="240" w:lineRule="auto"/>
        <w:rPr>
          <w:rFonts w:ascii="Arial" w:eastAsia="Arial" w:hAnsi="Arial" w:cs="Arial"/>
          <w:color w:val="171923"/>
          <w:lang w:val="es-CL"/>
        </w:rPr>
      </w:pPr>
      <w:r w:rsidRPr="00BE1371">
        <w:rPr>
          <w:rFonts w:ascii="Arial" w:eastAsia="Arial" w:hAnsi="Arial" w:cs="Arial"/>
          <w:color w:val="171923"/>
          <w:lang w:val="es-CL"/>
        </w:rPr>
        <w:t>Abstracción permite cambiar proveedores sin afectar lógica de negocio</w:t>
      </w:r>
    </w:p>
    <w:p w14:paraId="409EAE2D" w14:textId="77777777" w:rsidR="0062481F" w:rsidRPr="00BE1371" w:rsidRDefault="0062481F">
      <w:pPr>
        <w:pStyle w:val="Prrafodelista"/>
        <w:numPr>
          <w:ilvl w:val="0"/>
          <w:numId w:val="13"/>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Retry</w:t>
      </w:r>
      <w:proofErr w:type="spellEnd"/>
      <w:r w:rsidRPr="00BE1371">
        <w:rPr>
          <w:rFonts w:ascii="Arial" w:eastAsia="Arial" w:hAnsi="Arial" w:cs="Arial"/>
          <w:color w:val="171923"/>
          <w:lang w:val="es-CL"/>
        </w:rPr>
        <w:t xml:space="preserve"> con </w:t>
      </w:r>
      <w:proofErr w:type="spellStart"/>
      <w:r w:rsidRPr="00BE1371">
        <w:rPr>
          <w:rFonts w:ascii="Arial" w:eastAsia="Arial" w:hAnsi="Arial" w:cs="Arial"/>
          <w:color w:val="171923"/>
          <w:lang w:val="es-CL"/>
        </w:rPr>
        <w:t>backoff</w:t>
      </w:r>
      <w:proofErr w:type="spellEnd"/>
      <w:r w:rsidRPr="00BE1371">
        <w:rPr>
          <w:rFonts w:ascii="Arial" w:eastAsia="Arial" w:hAnsi="Arial" w:cs="Arial"/>
          <w:color w:val="171923"/>
          <w:lang w:val="es-CL"/>
        </w:rPr>
        <w:t xml:space="preserve"> exponencial maneja fallos temporales</w:t>
      </w:r>
    </w:p>
    <w:p w14:paraId="228CCA38" w14:textId="77777777" w:rsidR="0062481F" w:rsidRPr="00BE1371" w:rsidRDefault="0062481F">
      <w:pPr>
        <w:pStyle w:val="Prrafodelista"/>
        <w:numPr>
          <w:ilvl w:val="0"/>
          <w:numId w:val="13"/>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Circuit</w:t>
      </w:r>
      <w:proofErr w:type="spellEnd"/>
      <w:r w:rsidRPr="00BE1371">
        <w:rPr>
          <w:rFonts w:ascii="Arial" w:eastAsia="Arial" w:hAnsi="Arial" w:cs="Arial"/>
          <w:color w:val="171923"/>
          <w:lang w:val="es-CL"/>
        </w:rPr>
        <w:t xml:space="preserve"> breaker previene cascada de fallos</w:t>
      </w:r>
    </w:p>
    <w:p w14:paraId="0E367FF8" w14:textId="77777777" w:rsidR="0062481F" w:rsidRPr="00BE1371" w:rsidRDefault="0062481F">
      <w:pPr>
        <w:pStyle w:val="Prrafodelista"/>
        <w:numPr>
          <w:ilvl w:val="0"/>
          <w:numId w:val="13"/>
        </w:numPr>
        <w:spacing w:after="0" w:line="240" w:lineRule="auto"/>
        <w:rPr>
          <w:rFonts w:ascii="Arial" w:eastAsia="Arial" w:hAnsi="Arial" w:cs="Arial"/>
          <w:color w:val="171923"/>
          <w:lang w:val="es-CL"/>
        </w:rPr>
      </w:pPr>
      <w:r w:rsidRPr="00BE1371">
        <w:rPr>
          <w:rFonts w:ascii="Arial" w:eastAsia="Arial" w:hAnsi="Arial" w:cs="Arial"/>
          <w:color w:val="171923"/>
          <w:lang w:val="es-CL"/>
        </w:rPr>
        <w:t xml:space="preserve">Manejo centralizado de </w:t>
      </w:r>
      <w:proofErr w:type="spellStart"/>
      <w:r w:rsidRPr="00BE1371">
        <w:rPr>
          <w:rFonts w:ascii="Arial" w:eastAsia="Arial" w:hAnsi="Arial" w:cs="Arial"/>
          <w:color w:val="171923"/>
          <w:lang w:val="es-CL"/>
        </w:rPr>
        <w:t>rate</w:t>
      </w:r>
      <w:proofErr w:type="spellEnd"/>
      <w:r w:rsidRPr="00BE1371">
        <w:rPr>
          <w:rFonts w:ascii="Arial" w:eastAsia="Arial" w:hAnsi="Arial" w:cs="Arial"/>
          <w:color w:val="171923"/>
          <w:lang w:val="es-CL"/>
        </w:rPr>
        <w:t xml:space="preserve"> </w:t>
      </w:r>
      <w:proofErr w:type="spellStart"/>
      <w:r w:rsidRPr="00BE1371">
        <w:rPr>
          <w:rFonts w:ascii="Arial" w:eastAsia="Arial" w:hAnsi="Arial" w:cs="Arial"/>
          <w:color w:val="171923"/>
          <w:lang w:val="es-CL"/>
        </w:rPr>
        <w:t>limits</w:t>
      </w:r>
      <w:proofErr w:type="spellEnd"/>
      <w:r w:rsidRPr="00BE1371">
        <w:rPr>
          <w:rFonts w:ascii="Arial" w:eastAsia="Arial" w:hAnsi="Arial" w:cs="Arial"/>
          <w:color w:val="171923"/>
          <w:lang w:val="es-CL"/>
        </w:rPr>
        <w:t xml:space="preserve"> y cuotas</w:t>
      </w:r>
    </w:p>
    <w:p w14:paraId="5BD7F45B" w14:textId="77777777" w:rsidR="0062481F" w:rsidRPr="00BE1371" w:rsidRDefault="0062481F" w:rsidP="0062481F">
      <w:pPr>
        <w:spacing w:before="120"/>
        <w:rPr>
          <w:rFonts w:ascii="Arial" w:eastAsia="Arial" w:hAnsi="Arial" w:cs="Arial"/>
          <w:color w:val="171923"/>
          <w:lang w:val="es-CL"/>
        </w:rPr>
      </w:pPr>
      <w:r w:rsidRPr="00BE1371">
        <w:rPr>
          <w:rFonts w:ascii="Arial" w:eastAsia="Arial" w:hAnsi="Arial" w:cs="Arial"/>
          <w:b/>
          <w:bCs/>
          <w:color w:val="171923"/>
          <w:lang w:val="es-CL"/>
        </w:rPr>
        <w:t>Patrones implementados</w:t>
      </w:r>
      <w:r w:rsidRPr="00BE1371">
        <w:rPr>
          <w:rFonts w:ascii="Arial" w:eastAsia="Arial" w:hAnsi="Arial" w:cs="Arial"/>
          <w:color w:val="171923"/>
          <w:lang w:val="es-CL"/>
        </w:rPr>
        <w:t>:</w:t>
      </w:r>
    </w:p>
    <w:p w14:paraId="06C627CB" w14:textId="77777777" w:rsidR="0062481F" w:rsidRPr="00BE1371" w:rsidRDefault="0062481F">
      <w:pPr>
        <w:pStyle w:val="Prrafodelista"/>
        <w:numPr>
          <w:ilvl w:val="0"/>
          <w:numId w:val="14"/>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Retry</w:t>
      </w:r>
      <w:proofErr w:type="spellEnd"/>
      <w:r w:rsidRPr="00BE1371">
        <w:rPr>
          <w:rFonts w:ascii="Arial" w:eastAsia="Arial" w:hAnsi="Arial" w:cs="Arial"/>
          <w:color w:val="171923"/>
          <w:lang w:val="es-CL"/>
        </w:rPr>
        <w:t xml:space="preserve"> </w:t>
      </w:r>
      <w:proofErr w:type="spellStart"/>
      <w:r w:rsidRPr="00BE1371">
        <w:rPr>
          <w:rFonts w:ascii="Arial" w:eastAsia="Arial" w:hAnsi="Arial" w:cs="Arial"/>
          <w:color w:val="171923"/>
          <w:lang w:val="es-CL"/>
        </w:rPr>
        <w:t>Pattern</w:t>
      </w:r>
      <w:proofErr w:type="spellEnd"/>
      <w:r w:rsidRPr="00BE1371">
        <w:rPr>
          <w:rFonts w:ascii="Arial" w:eastAsia="Arial" w:hAnsi="Arial" w:cs="Arial"/>
          <w:color w:val="171923"/>
          <w:lang w:val="es-CL"/>
        </w:rPr>
        <w:t xml:space="preserve">: Máximo 3 intentos con </w:t>
      </w:r>
      <w:proofErr w:type="spellStart"/>
      <w:r w:rsidRPr="00BE1371">
        <w:rPr>
          <w:rFonts w:ascii="Arial" w:eastAsia="Arial" w:hAnsi="Arial" w:cs="Arial"/>
          <w:color w:val="171923"/>
          <w:lang w:val="es-CL"/>
        </w:rPr>
        <w:t>backoff</w:t>
      </w:r>
      <w:proofErr w:type="spellEnd"/>
      <w:r w:rsidRPr="00BE1371">
        <w:rPr>
          <w:rFonts w:ascii="Arial" w:eastAsia="Arial" w:hAnsi="Arial" w:cs="Arial"/>
          <w:color w:val="171923"/>
          <w:lang w:val="es-CL"/>
        </w:rPr>
        <w:t xml:space="preserve"> exponencial</w:t>
      </w:r>
    </w:p>
    <w:p w14:paraId="7AF15D53" w14:textId="77777777" w:rsidR="0062481F" w:rsidRPr="00BE1371" w:rsidRDefault="0062481F">
      <w:pPr>
        <w:pStyle w:val="Prrafodelista"/>
        <w:numPr>
          <w:ilvl w:val="0"/>
          <w:numId w:val="14"/>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Circuit</w:t>
      </w:r>
      <w:proofErr w:type="spellEnd"/>
      <w:r w:rsidRPr="00BE1371">
        <w:rPr>
          <w:rFonts w:ascii="Arial" w:eastAsia="Arial" w:hAnsi="Arial" w:cs="Arial"/>
          <w:color w:val="171923"/>
          <w:lang w:val="es-CL"/>
        </w:rPr>
        <w:t xml:space="preserve"> Breaker: Abre tras 5 fallos consecutivos</w:t>
      </w:r>
    </w:p>
    <w:p w14:paraId="18963D67" w14:textId="77777777" w:rsidR="0062481F" w:rsidRPr="00BE1371" w:rsidRDefault="0062481F">
      <w:pPr>
        <w:pStyle w:val="Prrafodelista"/>
        <w:numPr>
          <w:ilvl w:val="0"/>
          <w:numId w:val="14"/>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Timeout</w:t>
      </w:r>
      <w:proofErr w:type="spellEnd"/>
      <w:r w:rsidRPr="00BE1371">
        <w:rPr>
          <w:rFonts w:ascii="Arial" w:eastAsia="Arial" w:hAnsi="Arial" w:cs="Arial"/>
          <w:color w:val="171923"/>
          <w:lang w:val="es-CL"/>
        </w:rPr>
        <w:t>: 10 segundos para OpenAI, 30 segundos para D-ID</w:t>
      </w:r>
    </w:p>
    <w:p w14:paraId="56BE62D2" w14:textId="77777777" w:rsidR="0062481F" w:rsidRPr="00BE1371" w:rsidRDefault="0062481F" w:rsidP="00BE1371">
      <w:pPr>
        <w:pStyle w:val="Ttulo2"/>
        <w:spacing w:after="120"/>
        <w:jc w:val="both"/>
        <w:rPr>
          <w:rFonts w:ascii="Calibri" w:eastAsia="Calibri" w:hAnsi="Calibri" w:cs="Calibri"/>
          <w:color w:val="366091"/>
        </w:rPr>
      </w:pPr>
      <w:bookmarkStart w:id="54" w:name="_Toc214307282"/>
      <w:bookmarkStart w:id="55" w:name="_Toc215761956"/>
      <w:r w:rsidRPr="00BE1371">
        <w:rPr>
          <w:rFonts w:ascii="Calibri" w:eastAsia="Calibri" w:hAnsi="Calibri" w:cs="Calibri"/>
          <w:color w:val="366091"/>
        </w:rPr>
        <w:t>10.5 Diseño de Base de Datos Relacional</w:t>
      </w:r>
      <w:bookmarkEnd w:id="54"/>
      <w:bookmarkEnd w:id="55"/>
    </w:p>
    <w:p w14:paraId="60E1FA4A" w14:textId="77777777" w:rsidR="0062481F" w:rsidRPr="00BE1371" w:rsidRDefault="0062481F" w:rsidP="0062481F">
      <w:pPr>
        <w:rPr>
          <w:rFonts w:ascii="Arial" w:eastAsia="Arial" w:hAnsi="Arial" w:cs="Arial"/>
          <w:color w:val="171923"/>
          <w:lang w:val="es-CL"/>
        </w:rPr>
      </w:pPr>
      <w:r w:rsidRPr="00BE1371">
        <w:rPr>
          <w:rFonts w:ascii="Arial" w:eastAsia="Arial" w:hAnsi="Arial" w:cs="Arial"/>
          <w:b/>
          <w:bCs/>
          <w:color w:val="171923"/>
          <w:lang w:val="es-CL"/>
        </w:rPr>
        <w:t>Decisión</w:t>
      </w:r>
      <w:r w:rsidRPr="00BE1371">
        <w:rPr>
          <w:rFonts w:ascii="Arial" w:eastAsia="Arial" w:hAnsi="Arial" w:cs="Arial"/>
          <w:color w:val="171923"/>
          <w:lang w:val="es-CL"/>
        </w:rPr>
        <w:t>: Modelo relacional normalizado con PostgreSQL</w:t>
      </w:r>
    </w:p>
    <w:p w14:paraId="584BC737" w14:textId="77777777" w:rsidR="0062481F" w:rsidRPr="00E64C52" w:rsidRDefault="0062481F" w:rsidP="00E64C52">
      <w:pPr>
        <w:spacing w:before="120"/>
        <w:rPr>
          <w:rFonts w:ascii="Arial" w:eastAsia="Arial" w:hAnsi="Arial" w:cs="Arial"/>
          <w:color w:val="171923"/>
          <w:lang w:val="es-CL"/>
        </w:rPr>
      </w:pPr>
      <w:r w:rsidRPr="00E64C52">
        <w:rPr>
          <w:rFonts w:ascii="Arial" w:eastAsia="Arial" w:hAnsi="Arial" w:cs="Arial"/>
          <w:b/>
          <w:bCs/>
          <w:color w:val="171923"/>
          <w:lang w:val="es-CL"/>
        </w:rPr>
        <w:t>Justificación</w:t>
      </w:r>
      <w:r w:rsidRPr="00E64C52">
        <w:rPr>
          <w:rFonts w:ascii="Arial" w:eastAsia="Arial" w:hAnsi="Arial" w:cs="Arial"/>
          <w:color w:val="171923"/>
          <w:lang w:val="es-CL"/>
        </w:rPr>
        <w:t>:</w:t>
      </w:r>
    </w:p>
    <w:p w14:paraId="6E267D1E" w14:textId="77777777" w:rsidR="0062481F" w:rsidRPr="00BE1371" w:rsidRDefault="0062481F">
      <w:pPr>
        <w:pStyle w:val="Prrafodelista"/>
        <w:numPr>
          <w:ilvl w:val="0"/>
          <w:numId w:val="15"/>
        </w:numPr>
        <w:spacing w:after="0" w:line="240" w:lineRule="auto"/>
        <w:rPr>
          <w:rFonts w:ascii="Arial" w:eastAsia="Arial" w:hAnsi="Arial" w:cs="Arial"/>
          <w:color w:val="171923"/>
          <w:lang w:val="es-CL"/>
        </w:rPr>
      </w:pPr>
      <w:r w:rsidRPr="00BE1371">
        <w:rPr>
          <w:rFonts w:ascii="Arial" w:eastAsia="Arial" w:hAnsi="Arial" w:cs="Arial"/>
          <w:color w:val="171923"/>
          <w:lang w:val="es-CL"/>
        </w:rPr>
        <w:t>Datos altamente relacionales (usuarios, perfiles, entrevistas, respuestas)</w:t>
      </w:r>
    </w:p>
    <w:p w14:paraId="559AD691" w14:textId="77777777" w:rsidR="0062481F" w:rsidRPr="00BE1371" w:rsidRDefault="0062481F">
      <w:pPr>
        <w:pStyle w:val="Prrafodelista"/>
        <w:numPr>
          <w:ilvl w:val="0"/>
          <w:numId w:val="15"/>
        </w:numPr>
        <w:spacing w:after="0" w:line="240" w:lineRule="auto"/>
        <w:rPr>
          <w:rFonts w:ascii="Arial" w:eastAsia="Arial" w:hAnsi="Arial" w:cs="Arial"/>
          <w:color w:val="171923"/>
          <w:lang w:val="es-CL"/>
        </w:rPr>
      </w:pPr>
      <w:r w:rsidRPr="00BE1371">
        <w:rPr>
          <w:rFonts w:ascii="Arial" w:eastAsia="Arial" w:hAnsi="Arial" w:cs="Arial"/>
          <w:color w:val="171923"/>
          <w:lang w:val="es-CL"/>
        </w:rPr>
        <w:t xml:space="preserve">ACID </w:t>
      </w:r>
      <w:proofErr w:type="spellStart"/>
      <w:r w:rsidRPr="00BE1371">
        <w:rPr>
          <w:rFonts w:ascii="Arial" w:eastAsia="Arial" w:hAnsi="Arial" w:cs="Arial"/>
          <w:color w:val="171923"/>
          <w:lang w:val="es-CL"/>
        </w:rPr>
        <w:t>compliance</w:t>
      </w:r>
      <w:proofErr w:type="spellEnd"/>
      <w:r w:rsidRPr="00BE1371">
        <w:rPr>
          <w:rFonts w:ascii="Arial" w:eastAsia="Arial" w:hAnsi="Arial" w:cs="Arial"/>
          <w:color w:val="171923"/>
          <w:lang w:val="es-CL"/>
        </w:rPr>
        <w:t xml:space="preserve"> crítico para integridad de datos</w:t>
      </w:r>
    </w:p>
    <w:p w14:paraId="30265D75" w14:textId="77777777" w:rsidR="0062481F" w:rsidRPr="00BE1371" w:rsidRDefault="0062481F">
      <w:pPr>
        <w:pStyle w:val="Prrafodelista"/>
        <w:numPr>
          <w:ilvl w:val="0"/>
          <w:numId w:val="15"/>
        </w:numPr>
        <w:spacing w:after="0" w:line="240" w:lineRule="auto"/>
        <w:rPr>
          <w:rFonts w:ascii="Arial" w:eastAsia="Arial" w:hAnsi="Arial" w:cs="Arial"/>
          <w:color w:val="171923"/>
          <w:lang w:val="es-CL"/>
        </w:rPr>
      </w:pPr>
      <w:r w:rsidRPr="00BE1371">
        <w:rPr>
          <w:rFonts w:ascii="Arial" w:eastAsia="Arial" w:hAnsi="Arial" w:cs="Arial"/>
          <w:color w:val="171923"/>
          <w:lang w:val="es-CL"/>
        </w:rPr>
        <w:t>Normalización reduce redundancia y mantiene consistencia</w:t>
      </w:r>
    </w:p>
    <w:p w14:paraId="4ADC10BE" w14:textId="77777777" w:rsidR="0062481F" w:rsidRPr="00BE1371" w:rsidRDefault="0062481F">
      <w:pPr>
        <w:pStyle w:val="Prrafodelista"/>
        <w:numPr>
          <w:ilvl w:val="0"/>
          <w:numId w:val="15"/>
        </w:numPr>
        <w:spacing w:after="0" w:line="240" w:lineRule="auto"/>
        <w:rPr>
          <w:rFonts w:ascii="Arial" w:eastAsia="Arial" w:hAnsi="Arial" w:cs="Arial"/>
          <w:color w:val="171923"/>
          <w:lang w:val="es-CL"/>
        </w:rPr>
      </w:pPr>
      <w:r w:rsidRPr="00BE1371">
        <w:rPr>
          <w:rFonts w:ascii="Arial" w:eastAsia="Arial" w:hAnsi="Arial" w:cs="Arial"/>
          <w:color w:val="171923"/>
          <w:lang w:val="es-CL"/>
        </w:rPr>
        <w:t xml:space="preserve">PostgreSQL ofrece tipos de datos avanzados (JSONB para </w:t>
      </w:r>
      <w:proofErr w:type="spellStart"/>
      <w:r w:rsidRPr="00BE1371">
        <w:rPr>
          <w:rFonts w:ascii="Arial" w:eastAsia="Arial" w:hAnsi="Arial" w:cs="Arial"/>
          <w:color w:val="171923"/>
          <w:lang w:val="es-CL"/>
        </w:rPr>
        <w:t>metadata</w:t>
      </w:r>
      <w:proofErr w:type="spellEnd"/>
      <w:r w:rsidRPr="00BE1371">
        <w:rPr>
          <w:rFonts w:ascii="Arial" w:eastAsia="Arial" w:hAnsi="Arial" w:cs="Arial"/>
          <w:color w:val="171923"/>
          <w:lang w:val="es-CL"/>
        </w:rPr>
        <w:t>)</w:t>
      </w:r>
    </w:p>
    <w:p w14:paraId="777B2E8C" w14:textId="77777777" w:rsidR="0062481F" w:rsidRPr="00BE1371" w:rsidRDefault="0062481F" w:rsidP="0062481F">
      <w:pPr>
        <w:spacing w:before="120"/>
        <w:rPr>
          <w:rFonts w:ascii="Arial" w:eastAsia="Arial" w:hAnsi="Arial" w:cs="Arial"/>
          <w:color w:val="171923"/>
          <w:lang w:val="es-CL"/>
        </w:rPr>
      </w:pPr>
      <w:r w:rsidRPr="00BE1371">
        <w:rPr>
          <w:rFonts w:ascii="Arial" w:eastAsia="Arial" w:hAnsi="Arial" w:cs="Arial"/>
          <w:b/>
          <w:bCs/>
          <w:color w:val="171923"/>
          <w:lang w:val="es-CL"/>
        </w:rPr>
        <w:t>Optimizaciones</w:t>
      </w:r>
      <w:r w:rsidRPr="00BE1371">
        <w:rPr>
          <w:rFonts w:ascii="Arial" w:eastAsia="Arial" w:hAnsi="Arial" w:cs="Arial"/>
          <w:color w:val="171923"/>
          <w:lang w:val="es-CL"/>
        </w:rPr>
        <w:t>:</w:t>
      </w:r>
    </w:p>
    <w:p w14:paraId="4BB5B5C8" w14:textId="77777777" w:rsidR="0062481F" w:rsidRPr="00BE1371" w:rsidRDefault="0062481F">
      <w:pPr>
        <w:pStyle w:val="Prrafodelista"/>
        <w:numPr>
          <w:ilvl w:val="0"/>
          <w:numId w:val="16"/>
        </w:numPr>
        <w:spacing w:after="0" w:line="240" w:lineRule="auto"/>
        <w:rPr>
          <w:rFonts w:ascii="Arial" w:eastAsia="Arial" w:hAnsi="Arial" w:cs="Arial"/>
          <w:color w:val="171923"/>
          <w:lang w:val="es-CL"/>
        </w:rPr>
      </w:pPr>
      <w:r w:rsidRPr="00BE1371">
        <w:rPr>
          <w:rFonts w:ascii="Arial" w:eastAsia="Arial" w:hAnsi="Arial" w:cs="Arial"/>
          <w:color w:val="171923"/>
          <w:lang w:val="es-CL"/>
        </w:rPr>
        <w:t>Índices en campos frecuentemente consultados (</w:t>
      </w:r>
      <w:proofErr w:type="spellStart"/>
      <w:r w:rsidRPr="00BE1371">
        <w:rPr>
          <w:rFonts w:ascii="Arial" w:eastAsia="Arial" w:hAnsi="Arial" w:cs="Arial"/>
          <w:color w:val="171923"/>
          <w:lang w:val="es-CL"/>
        </w:rPr>
        <w:t>userId</w:t>
      </w:r>
      <w:proofErr w:type="spellEnd"/>
      <w:r w:rsidRPr="00BE1371">
        <w:rPr>
          <w:rFonts w:ascii="Arial" w:eastAsia="Arial" w:hAnsi="Arial" w:cs="Arial"/>
          <w:color w:val="171923"/>
          <w:lang w:val="es-CL"/>
        </w:rPr>
        <w:t xml:space="preserve">, </w:t>
      </w:r>
      <w:proofErr w:type="spellStart"/>
      <w:r w:rsidRPr="00BE1371">
        <w:rPr>
          <w:rFonts w:ascii="Arial" w:eastAsia="Arial" w:hAnsi="Arial" w:cs="Arial"/>
          <w:color w:val="171923"/>
          <w:lang w:val="es-CL"/>
        </w:rPr>
        <w:t>entrevistaId</w:t>
      </w:r>
      <w:proofErr w:type="spellEnd"/>
      <w:r w:rsidRPr="00BE1371">
        <w:rPr>
          <w:rFonts w:ascii="Arial" w:eastAsia="Arial" w:hAnsi="Arial" w:cs="Arial"/>
          <w:color w:val="171923"/>
          <w:lang w:val="es-CL"/>
        </w:rPr>
        <w:t>)</w:t>
      </w:r>
    </w:p>
    <w:p w14:paraId="150B9C7D" w14:textId="77777777" w:rsidR="0062481F" w:rsidRPr="00BE1371" w:rsidRDefault="0062481F">
      <w:pPr>
        <w:pStyle w:val="Prrafodelista"/>
        <w:numPr>
          <w:ilvl w:val="0"/>
          <w:numId w:val="16"/>
        </w:numPr>
        <w:spacing w:after="0" w:line="240" w:lineRule="auto"/>
        <w:rPr>
          <w:rFonts w:ascii="Arial" w:eastAsia="Arial" w:hAnsi="Arial" w:cs="Arial"/>
          <w:color w:val="171923"/>
          <w:lang w:val="es-CL"/>
        </w:rPr>
      </w:pPr>
      <w:r w:rsidRPr="00BE1371">
        <w:rPr>
          <w:rFonts w:ascii="Arial" w:eastAsia="Arial" w:hAnsi="Arial" w:cs="Arial"/>
          <w:color w:val="171923"/>
          <w:lang w:val="es-CL"/>
        </w:rPr>
        <w:t xml:space="preserve">JSONB para almacenar </w:t>
      </w:r>
      <w:proofErr w:type="spellStart"/>
      <w:r w:rsidRPr="00BE1371">
        <w:rPr>
          <w:rFonts w:ascii="Arial" w:eastAsia="Arial" w:hAnsi="Arial" w:cs="Arial"/>
          <w:color w:val="171923"/>
          <w:lang w:val="es-CL"/>
        </w:rPr>
        <w:t>metadata</w:t>
      </w:r>
      <w:proofErr w:type="spellEnd"/>
      <w:r w:rsidRPr="00BE1371">
        <w:rPr>
          <w:rFonts w:ascii="Arial" w:eastAsia="Arial" w:hAnsi="Arial" w:cs="Arial"/>
          <w:color w:val="171923"/>
          <w:lang w:val="es-CL"/>
        </w:rPr>
        <w:t xml:space="preserve"> flexible</w:t>
      </w:r>
    </w:p>
    <w:p w14:paraId="797F3149" w14:textId="77777777" w:rsidR="0062481F" w:rsidRDefault="0062481F">
      <w:pPr>
        <w:pStyle w:val="Prrafodelista"/>
        <w:numPr>
          <w:ilvl w:val="0"/>
          <w:numId w:val="16"/>
        </w:numPr>
        <w:spacing w:after="0" w:line="240" w:lineRule="auto"/>
        <w:rPr>
          <w:rFonts w:ascii="Arial" w:eastAsia="Arial" w:hAnsi="Arial" w:cs="Arial"/>
          <w:color w:val="171923"/>
          <w:lang w:val="es-CL"/>
        </w:rPr>
      </w:pPr>
      <w:r w:rsidRPr="00BE1371">
        <w:rPr>
          <w:rFonts w:ascii="Arial" w:eastAsia="Arial" w:hAnsi="Arial" w:cs="Arial"/>
          <w:color w:val="171923"/>
          <w:lang w:val="es-CL"/>
        </w:rPr>
        <w:t>Particionamiento por fecha para tabla de respuestas</w:t>
      </w:r>
    </w:p>
    <w:p w14:paraId="5FE97DC9" w14:textId="26BF6CD3" w:rsidR="00E64C52" w:rsidRDefault="00E64C52" w:rsidP="00E64C52">
      <w:pPr>
        <w:pStyle w:val="Ttulo2"/>
        <w:spacing w:after="120"/>
        <w:jc w:val="both"/>
        <w:rPr>
          <w:rFonts w:ascii="Calibri" w:eastAsia="Calibri" w:hAnsi="Calibri" w:cs="Calibri"/>
          <w:color w:val="366091"/>
        </w:rPr>
      </w:pPr>
      <w:bookmarkStart w:id="56" w:name="_Toc215761957"/>
      <w:r w:rsidRPr="00BE1371">
        <w:rPr>
          <w:rFonts w:ascii="Calibri" w:eastAsia="Calibri" w:hAnsi="Calibri" w:cs="Calibri"/>
          <w:color w:val="366091"/>
        </w:rPr>
        <w:t>10.</w:t>
      </w:r>
      <w:r>
        <w:rPr>
          <w:rFonts w:ascii="Calibri" w:eastAsia="Calibri" w:hAnsi="Calibri" w:cs="Calibri"/>
          <w:color w:val="366091"/>
        </w:rPr>
        <w:t>6</w:t>
      </w:r>
      <w:r w:rsidRPr="00BE1371">
        <w:rPr>
          <w:rFonts w:ascii="Calibri" w:eastAsia="Calibri" w:hAnsi="Calibri" w:cs="Calibri"/>
          <w:color w:val="366091"/>
        </w:rPr>
        <w:t xml:space="preserve"> </w:t>
      </w:r>
      <w:r w:rsidRPr="00E64C52">
        <w:rPr>
          <w:rFonts w:ascii="Calibri" w:eastAsia="Calibri" w:hAnsi="Calibri" w:cs="Calibri"/>
          <w:color w:val="366091"/>
        </w:rPr>
        <w:t xml:space="preserve">Gestión de Estado en </w:t>
      </w:r>
      <w:proofErr w:type="spellStart"/>
      <w:r w:rsidRPr="00E64C52">
        <w:rPr>
          <w:rFonts w:ascii="Calibri" w:eastAsia="Calibri" w:hAnsi="Calibri" w:cs="Calibri"/>
          <w:color w:val="366091"/>
        </w:rPr>
        <w:t>Frontend</w:t>
      </w:r>
      <w:proofErr w:type="spellEnd"/>
      <w:r w:rsidRPr="00E64C52">
        <w:rPr>
          <w:rFonts w:ascii="Calibri" w:eastAsia="Calibri" w:hAnsi="Calibri" w:cs="Calibri"/>
          <w:color w:val="366091"/>
        </w:rPr>
        <w:t xml:space="preserve">: </w:t>
      </w:r>
      <w:proofErr w:type="spellStart"/>
      <w:r w:rsidRPr="00E64C52">
        <w:rPr>
          <w:rFonts w:ascii="Calibri" w:eastAsia="Calibri" w:hAnsi="Calibri" w:cs="Calibri"/>
          <w:color w:val="366091"/>
        </w:rPr>
        <w:t>Context</w:t>
      </w:r>
      <w:proofErr w:type="spellEnd"/>
      <w:r w:rsidRPr="00E64C52">
        <w:rPr>
          <w:rFonts w:ascii="Calibri" w:eastAsia="Calibri" w:hAnsi="Calibri" w:cs="Calibri"/>
          <w:color w:val="366091"/>
        </w:rPr>
        <w:t xml:space="preserve"> API vs </w:t>
      </w:r>
      <w:proofErr w:type="spellStart"/>
      <w:r w:rsidRPr="00E64C52">
        <w:rPr>
          <w:rFonts w:ascii="Calibri" w:eastAsia="Calibri" w:hAnsi="Calibri" w:cs="Calibri"/>
          <w:color w:val="366091"/>
        </w:rPr>
        <w:t>Redux</w:t>
      </w:r>
      <w:bookmarkEnd w:id="56"/>
      <w:proofErr w:type="spellEnd"/>
    </w:p>
    <w:p w14:paraId="2DE0A17B" w14:textId="77777777" w:rsidR="00E64C52" w:rsidRP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Decisión</w:t>
      </w:r>
      <w:r w:rsidRPr="00E64C52">
        <w:rPr>
          <w:rFonts w:ascii="Arial" w:eastAsia="Arial" w:hAnsi="Arial" w:cs="Arial"/>
          <w:color w:val="171923"/>
          <w:lang w:val="es-CL"/>
        </w:rPr>
        <w:t xml:space="preserve">: </w:t>
      </w:r>
      <w:proofErr w:type="spellStart"/>
      <w:r w:rsidRPr="00E64C52">
        <w:rPr>
          <w:rFonts w:ascii="Arial" w:eastAsia="Arial" w:hAnsi="Arial" w:cs="Arial"/>
          <w:color w:val="171923"/>
          <w:lang w:val="es-CL"/>
        </w:rPr>
        <w:t>Context</w:t>
      </w:r>
      <w:proofErr w:type="spellEnd"/>
      <w:r w:rsidRPr="00E64C52">
        <w:rPr>
          <w:rFonts w:ascii="Arial" w:eastAsia="Arial" w:hAnsi="Arial" w:cs="Arial"/>
          <w:color w:val="171923"/>
          <w:lang w:val="es-CL"/>
        </w:rPr>
        <w:t xml:space="preserve"> API con </w:t>
      </w:r>
      <w:proofErr w:type="spellStart"/>
      <w:r w:rsidRPr="00E64C52">
        <w:rPr>
          <w:rFonts w:ascii="Arial" w:eastAsia="Arial" w:hAnsi="Arial" w:cs="Arial"/>
          <w:color w:val="171923"/>
          <w:lang w:val="es-CL"/>
        </w:rPr>
        <w:t>React</w:t>
      </w:r>
      <w:proofErr w:type="spellEnd"/>
      <w:r w:rsidRPr="00E64C52">
        <w:rPr>
          <w:rFonts w:ascii="Arial" w:eastAsia="Arial" w:hAnsi="Arial" w:cs="Arial"/>
          <w:color w:val="171923"/>
          <w:lang w:val="es-CL"/>
        </w:rPr>
        <w:t xml:space="preserve"> </w:t>
      </w:r>
      <w:proofErr w:type="spellStart"/>
      <w:r w:rsidRPr="00E64C52">
        <w:rPr>
          <w:rFonts w:ascii="Arial" w:eastAsia="Arial" w:hAnsi="Arial" w:cs="Arial"/>
          <w:color w:val="171923"/>
          <w:lang w:val="es-CL"/>
        </w:rPr>
        <w:t>Hooks</w:t>
      </w:r>
      <w:proofErr w:type="spellEnd"/>
      <w:r w:rsidRPr="00E64C52">
        <w:rPr>
          <w:rFonts w:ascii="Arial" w:eastAsia="Arial" w:hAnsi="Arial" w:cs="Arial"/>
          <w:color w:val="171923"/>
          <w:lang w:val="es-CL"/>
        </w:rPr>
        <w:t xml:space="preserve"> para gestión de estado global</w:t>
      </w:r>
    </w:p>
    <w:p w14:paraId="11954374" w14:textId="1870B409" w:rsidR="00E64C52" w:rsidRP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Justificación</w:t>
      </w:r>
      <w:r w:rsidRPr="00E64C52">
        <w:rPr>
          <w:rFonts w:ascii="Arial" w:eastAsia="Arial" w:hAnsi="Arial" w:cs="Arial"/>
          <w:color w:val="171923"/>
          <w:lang w:val="es-CL"/>
        </w:rPr>
        <w:t>:</w:t>
      </w:r>
    </w:p>
    <w:p w14:paraId="2649845F"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Estado global relativamente simple (usuario autenticado, sesión de entrevista activa, configuración)</w:t>
      </w:r>
    </w:p>
    <w:p w14:paraId="6D67F212"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proofErr w:type="spellStart"/>
      <w:r w:rsidRPr="00E64C52">
        <w:rPr>
          <w:rFonts w:ascii="Arial" w:eastAsia="Arial" w:hAnsi="Arial" w:cs="Arial"/>
          <w:color w:val="171923"/>
          <w:lang w:val="es-CL"/>
        </w:rPr>
        <w:t>Redux</w:t>
      </w:r>
      <w:proofErr w:type="spellEnd"/>
      <w:r w:rsidRPr="00E64C52">
        <w:rPr>
          <w:rFonts w:ascii="Arial" w:eastAsia="Arial" w:hAnsi="Arial" w:cs="Arial"/>
          <w:color w:val="171923"/>
          <w:lang w:val="es-CL"/>
        </w:rPr>
        <w:t xml:space="preserve"> agregaría complejidad innecesaria para un equipo de 3 personas en 18 semanas</w:t>
      </w:r>
    </w:p>
    <w:p w14:paraId="47BE9A45"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proofErr w:type="spellStart"/>
      <w:r w:rsidRPr="00E64C52">
        <w:rPr>
          <w:rFonts w:ascii="Arial" w:eastAsia="Arial" w:hAnsi="Arial" w:cs="Arial"/>
          <w:color w:val="171923"/>
          <w:lang w:val="es-CL"/>
        </w:rPr>
        <w:t>Context</w:t>
      </w:r>
      <w:proofErr w:type="spellEnd"/>
      <w:r w:rsidRPr="00E64C52">
        <w:rPr>
          <w:rFonts w:ascii="Arial" w:eastAsia="Arial" w:hAnsi="Arial" w:cs="Arial"/>
          <w:color w:val="171923"/>
          <w:lang w:val="es-CL"/>
        </w:rPr>
        <w:t xml:space="preserve"> API es nativo de </w:t>
      </w:r>
      <w:proofErr w:type="spellStart"/>
      <w:r w:rsidRPr="00E64C52">
        <w:rPr>
          <w:rFonts w:ascii="Arial" w:eastAsia="Arial" w:hAnsi="Arial" w:cs="Arial"/>
          <w:color w:val="171923"/>
          <w:lang w:val="es-CL"/>
        </w:rPr>
        <w:t>React</w:t>
      </w:r>
      <w:proofErr w:type="spellEnd"/>
      <w:r w:rsidRPr="00E64C52">
        <w:rPr>
          <w:rFonts w:ascii="Arial" w:eastAsia="Arial" w:hAnsi="Arial" w:cs="Arial"/>
          <w:color w:val="171923"/>
          <w:lang w:val="es-CL"/>
        </w:rPr>
        <w:t>, sin dependencias adicionales</w:t>
      </w:r>
    </w:p>
    <w:p w14:paraId="54E9FD67" w14:textId="1230B099"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Menor curva de aprendizaje para el equipo</w:t>
      </w:r>
    </w:p>
    <w:p w14:paraId="71533361" w14:textId="77777777" w:rsidR="00E64C52" w:rsidRDefault="00E64C52">
      <w:pPr>
        <w:rPr>
          <w:rFonts w:ascii="Arial" w:eastAsia="Arial" w:hAnsi="Arial" w:cs="Arial"/>
          <w:color w:val="171923"/>
          <w:lang w:val="es-CL"/>
        </w:rPr>
      </w:pPr>
      <w:r>
        <w:rPr>
          <w:rFonts w:ascii="Arial" w:eastAsia="Arial" w:hAnsi="Arial" w:cs="Arial"/>
          <w:color w:val="171923"/>
          <w:lang w:val="es-CL"/>
        </w:rPr>
        <w:br w:type="page"/>
      </w:r>
    </w:p>
    <w:p w14:paraId="56A554C9" w14:textId="28A8DDD6" w:rsidR="00E64C52" w:rsidRPr="00E64C52" w:rsidRDefault="00E64C52" w:rsidP="00E64C52">
      <w:pPr>
        <w:rPr>
          <w:rFonts w:ascii="Arial" w:eastAsia="Arial" w:hAnsi="Arial" w:cs="Arial"/>
          <w:b/>
          <w:bCs/>
          <w:color w:val="171923"/>
          <w:lang w:val="es-CL"/>
        </w:rPr>
      </w:pPr>
      <w:proofErr w:type="spellStart"/>
      <w:r w:rsidRPr="00E64C52">
        <w:rPr>
          <w:rFonts w:ascii="Arial" w:eastAsia="Arial" w:hAnsi="Arial" w:cs="Arial"/>
          <w:b/>
          <w:bCs/>
          <w:color w:val="171923"/>
          <w:lang w:val="es-CL"/>
        </w:rPr>
        <w:lastRenderedPageBreak/>
        <w:t>Trade-offs</w:t>
      </w:r>
      <w:proofErr w:type="spellEnd"/>
      <w:r w:rsidRPr="00E64C52">
        <w:rPr>
          <w:rFonts w:ascii="Arial" w:eastAsia="Arial" w:hAnsi="Arial" w:cs="Arial"/>
          <w:b/>
          <w:bCs/>
          <w:color w:val="171923"/>
          <w:lang w:val="es-CL"/>
        </w:rPr>
        <w:t xml:space="preserve"> reconocidos:</w:t>
      </w:r>
    </w:p>
    <w:p w14:paraId="1FB27B83" w14:textId="77777777" w:rsidR="00E64C52" w:rsidRP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Desventaja</w:t>
      </w:r>
      <w:r w:rsidRPr="00E64C52">
        <w:rPr>
          <w:rFonts w:ascii="Arial" w:eastAsia="Arial" w:hAnsi="Arial" w:cs="Arial"/>
          <w:color w:val="171923"/>
          <w:lang w:val="es-CL"/>
        </w:rPr>
        <w:t xml:space="preserve">: Potencial de </w:t>
      </w:r>
      <w:proofErr w:type="spellStart"/>
      <w:r w:rsidRPr="00E64C52">
        <w:rPr>
          <w:rFonts w:ascii="Arial" w:eastAsia="Arial" w:hAnsi="Arial" w:cs="Arial"/>
          <w:color w:val="171923"/>
          <w:lang w:val="es-CL"/>
        </w:rPr>
        <w:t>re-renders</w:t>
      </w:r>
      <w:proofErr w:type="spellEnd"/>
      <w:r w:rsidRPr="00E64C52">
        <w:rPr>
          <w:rFonts w:ascii="Arial" w:eastAsia="Arial" w:hAnsi="Arial" w:cs="Arial"/>
          <w:color w:val="171923"/>
          <w:lang w:val="es-CL"/>
        </w:rPr>
        <w:t xml:space="preserve"> innecesarios con </w:t>
      </w:r>
      <w:proofErr w:type="spellStart"/>
      <w:r w:rsidRPr="00E64C52">
        <w:rPr>
          <w:rFonts w:ascii="Arial" w:eastAsia="Arial" w:hAnsi="Arial" w:cs="Arial"/>
          <w:color w:val="171923"/>
          <w:lang w:val="es-CL"/>
        </w:rPr>
        <w:t>Context</w:t>
      </w:r>
      <w:proofErr w:type="spellEnd"/>
      <w:r w:rsidRPr="00E64C52">
        <w:rPr>
          <w:rFonts w:ascii="Arial" w:eastAsia="Arial" w:hAnsi="Arial" w:cs="Arial"/>
          <w:color w:val="171923"/>
          <w:lang w:val="es-CL"/>
        </w:rPr>
        <w:t xml:space="preserve"> API</w:t>
      </w:r>
    </w:p>
    <w:p w14:paraId="32578F94" w14:textId="1FE70BDF" w:rsidR="00E64C52" w:rsidRP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Mitigación</w:t>
      </w:r>
      <w:r w:rsidRPr="00E64C52">
        <w:rPr>
          <w:rFonts w:ascii="Arial" w:eastAsia="Arial" w:hAnsi="Arial" w:cs="Arial"/>
          <w:color w:val="171923"/>
          <w:lang w:val="es-CL"/>
        </w:rPr>
        <w:t>:</w:t>
      </w:r>
    </w:p>
    <w:p w14:paraId="642BE83F"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Separación de contextos independientes (</w:t>
      </w:r>
      <w:proofErr w:type="spellStart"/>
      <w:r w:rsidRPr="00E64C52">
        <w:rPr>
          <w:rFonts w:ascii="Arial" w:eastAsia="Arial" w:hAnsi="Arial" w:cs="Arial"/>
          <w:color w:val="171923"/>
          <w:lang w:val="es-CL"/>
        </w:rPr>
        <w:t>AuthContext</w:t>
      </w:r>
      <w:proofErr w:type="spellEnd"/>
      <w:r w:rsidRPr="00E64C52">
        <w:rPr>
          <w:rFonts w:ascii="Arial" w:eastAsia="Arial" w:hAnsi="Arial" w:cs="Arial"/>
          <w:color w:val="171923"/>
          <w:lang w:val="es-CL"/>
        </w:rPr>
        <w:t xml:space="preserve">, </w:t>
      </w:r>
      <w:proofErr w:type="spellStart"/>
      <w:r w:rsidRPr="00E64C52">
        <w:rPr>
          <w:rFonts w:ascii="Arial" w:eastAsia="Arial" w:hAnsi="Arial" w:cs="Arial"/>
          <w:color w:val="171923"/>
          <w:lang w:val="es-CL"/>
        </w:rPr>
        <w:t>InterviewContext</w:t>
      </w:r>
      <w:proofErr w:type="spellEnd"/>
      <w:r w:rsidRPr="00E64C52">
        <w:rPr>
          <w:rFonts w:ascii="Arial" w:eastAsia="Arial" w:hAnsi="Arial" w:cs="Arial"/>
          <w:color w:val="171923"/>
          <w:lang w:val="es-CL"/>
        </w:rPr>
        <w:t>)</w:t>
      </w:r>
    </w:p>
    <w:p w14:paraId="03799DAB"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 xml:space="preserve">Uso de </w:t>
      </w:r>
      <w:proofErr w:type="spellStart"/>
      <w:r w:rsidRPr="00E64C52">
        <w:rPr>
          <w:rFonts w:ascii="Arial" w:eastAsia="Arial" w:hAnsi="Arial" w:cs="Arial"/>
          <w:color w:val="171923"/>
          <w:lang w:val="es-CL"/>
        </w:rPr>
        <w:t>useMemo</w:t>
      </w:r>
      <w:proofErr w:type="spellEnd"/>
      <w:r w:rsidRPr="00E64C52">
        <w:rPr>
          <w:rFonts w:ascii="Arial" w:eastAsia="Arial" w:hAnsi="Arial" w:cs="Arial"/>
          <w:color w:val="171923"/>
          <w:lang w:val="es-CL"/>
        </w:rPr>
        <w:t xml:space="preserve"> y </w:t>
      </w:r>
      <w:proofErr w:type="spellStart"/>
      <w:r w:rsidRPr="00E64C52">
        <w:rPr>
          <w:rFonts w:ascii="Arial" w:eastAsia="Arial" w:hAnsi="Arial" w:cs="Arial"/>
          <w:color w:val="171923"/>
          <w:lang w:val="es-CL"/>
        </w:rPr>
        <w:t>useCallback</w:t>
      </w:r>
      <w:proofErr w:type="spellEnd"/>
      <w:r w:rsidRPr="00E64C52">
        <w:rPr>
          <w:rFonts w:ascii="Arial" w:eastAsia="Arial" w:hAnsi="Arial" w:cs="Arial"/>
          <w:color w:val="171923"/>
          <w:lang w:val="es-CL"/>
        </w:rPr>
        <w:t xml:space="preserve"> para optimizar renders</w:t>
      </w:r>
    </w:p>
    <w:p w14:paraId="508A76F3" w14:textId="1A8EB686"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proofErr w:type="spellStart"/>
      <w:r w:rsidRPr="00E64C52">
        <w:rPr>
          <w:rFonts w:ascii="Arial" w:eastAsia="Arial" w:hAnsi="Arial" w:cs="Arial"/>
          <w:color w:val="171923"/>
          <w:lang w:val="es-CL"/>
        </w:rPr>
        <w:t>Memoización</w:t>
      </w:r>
      <w:proofErr w:type="spellEnd"/>
      <w:r w:rsidRPr="00E64C52">
        <w:rPr>
          <w:rFonts w:ascii="Arial" w:eastAsia="Arial" w:hAnsi="Arial" w:cs="Arial"/>
          <w:color w:val="171923"/>
          <w:lang w:val="es-CL"/>
        </w:rPr>
        <w:t xml:space="preserve"> de componentes costosos con </w:t>
      </w:r>
      <w:proofErr w:type="spellStart"/>
      <w:r w:rsidRPr="00E64C52">
        <w:rPr>
          <w:rFonts w:ascii="Arial" w:eastAsia="Arial" w:hAnsi="Arial" w:cs="Arial"/>
          <w:color w:val="171923"/>
          <w:lang w:val="es-CL"/>
        </w:rPr>
        <w:t>React.memo</w:t>
      </w:r>
      <w:proofErr w:type="spellEnd"/>
    </w:p>
    <w:p w14:paraId="6B0226E9" w14:textId="77777777" w:rsidR="00E64C52" w:rsidRPr="00E64C52" w:rsidRDefault="00E64C52" w:rsidP="00E64C52">
      <w:pPr>
        <w:rPr>
          <w:rFonts w:ascii="Arial" w:eastAsia="Arial" w:hAnsi="Arial" w:cs="Arial"/>
          <w:color w:val="171923"/>
          <w:lang w:val="es-CL"/>
        </w:rPr>
      </w:pPr>
    </w:p>
    <w:p w14:paraId="09ADF596" w14:textId="6FFCF104" w:rsidR="00E64C52" w:rsidRP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Plan de contingencia</w:t>
      </w:r>
      <w:r w:rsidRPr="00E64C52">
        <w:rPr>
          <w:rFonts w:ascii="Arial" w:eastAsia="Arial" w:hAnsi="Arial" w:cs="Arial"/>
          <w:color w:val="171923"/>
          <w:lang w:val="es-CL"/>
        </w:rPr>
        <w:t xml:space="preserve">: Si se identifican problemas de performance en </w:t>
      </w:r>
      <w:proofErr w:type="spellStart"/>
      <w:r w:rsidRPr="00E64C52">
        <w:rPr>
          <w:rFonts w:ascii="Arial" w:eastAsia="Arial" w:hAnsi="Arial" w:cs="Arial"/>
          <w:color w:val="171923"/>
          <w:lang w:val="es-CL"/>
        </w:rPr>
        <w:t>testing</w:t>
      </w:r>
      <w:proofErr w:type="spellEnd"/>
      <w:r w:rsidRPr="00E64C52">
        <w:rPr>
          <w:rFonts w:ascii="Arial" w:eastAsia="Arial" w:hAnsi="Arial" w:cs="Arial"/>
          <w:color w:val="171923"/>
          <w:lang w:val="es-CL"/>
        </w:rPr>
        <w:t xml:space="preserve">, migración a </w:t>
      </w:r>
      <w:proofErr w:type="spellStart"/>
      <w:r w:rsidRPr="00E64C52">
        <w:rPr>
          <w:rFonts w:ascii="Arial" w:eastAsia="Arial" w:hAnsi="Arial" w:cs="Arial"/>
          <w:color w:val="171923"/>
          <w:lang w:val="es-CL"/>
        </w:rPr>
        <w:t>Zustand</w:t>
      </w:r>
      <w:proofErr w:type="spellEnd"/>
      <w:r w:rsidRPr="00E64C52">
        <w:rPr>
          <w:rFonts w:ascii="Arial" w:eastAsia="Arial" w:hAnsi="Arial" w:cs="Arial"/>
          <w:color w:val="171923"/>
          <w:lang w:val="es-CL"/>
        </w:rPr>
        <w:t xml:space="preserve"> (librería más ligera que </w:t>
      </w:r>
      <w:proofErr w:type="spellStart"/>
      <w:r w:rsidRPr="00E64C52">
        <w:rPr>
          <w:rFonts w:ascii="Arial" w:eastAsia="Arial" w:hAnsi="Arial" w:cs="Arial"/>
          <w:color w:val="171923"/>
          <w:lang w:val="es-CL"/>
        </w:rPr>
        <w:t>Redux</w:t>
      </w:r>
      <w:proofErr w:type="spellEnd"/>
      <w:r w:rsidRPr="00E64C52">
        <w:rPr>
          <w:rFonts w:ascii="Arial" w:eastAsia="Arial" w:hAnsi="Arial" w:cs="Arial"/>
          <w:color w:val="171923"/>
          <w:lang w:val="es-CL"/>
        </w:rPr>
        <w:t>)</w:t>
      </w:r>
    </w:p>
    <w:p w14:paraId="004EE697" w14:textId="55B72B73" w:rsidR="00E64C52" w:rsidRPr="00E64C52" w:rsidRDefault="00E64C52" w:rsidP="00E64C52">
      <w:pPr>
        <w:rPr>
          <w:rFonts w:ascii="Arial" w:eastAsia="Arial" w:hAnsi="Arial" w:cs="Arial"/>
          <w:b/>
          <w:bCs/>
          <w:color w:val="171923"/>
          <w:lang w:val="es-CL"/>
        </w:rPr>
      </w:pPr>
      <w:r w:rsidRPr="00E64C52">
        <w:rPr>
          <w:rFonts w:ascii="Arial" w:eastAsia="Arial" w:hAnsi="Arial" w:cs="Arial"/>
          <w:b/>
          <w:bCs/>
          <w:color w:val="171923"/>
          <w:lang w:val="es-CL"/>
        </w:rPr>
        <w:t>Alternativas consideradas:</w:t>
      </w:r>
    </w:p>
    <w:p w14:paraId="6DF0ED45"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proofErr w:type="spellStart"/>
      <w:r w:rsidRPr="00E64C52">
        <w:rPr>
          <w:rFonts w:ascii="Arial" w:eastAsia="Arial" w:hAnsi="Arial" w:cs="Arial"/>
          <w:color w:val="171923"/>
          <w:lang w:val="es-CL"/>
        </w:rPr>
        <w:t>Redux</w:t>
      </w:r>
      <w:proofErr w:type="spellEnd"/>
      <w:r w:rsidRPr="00E64C52">
        <w:rPr>
          <w:rFonts w:ascii="Arial" w:eastAsia="Arial" w:hAnsi="Arial" w:cs="Arial"/>
          <w:color w:val="171923"/>
          <w:lang w:val="es-CL"/>
        </w:rPr>
        <w:t xml:space="preserve">: Demasiado </w:t>
      </w:r>
      <w:proofErr w:type="spellStart"/>
      <w:r w:rsidRPr="00E64C52">
        <w:rPr>
          <w:rFonts w:ascii="Arial" w:eastAsia="Arial" w:hAnsi="Arial" w:cs="Arial"/>
          <w:color w:val="171923"/>
          <w:lang w:val="es-CL"/>
        </w:rPr>
        <w:t>boilerplate</w:t>
      </w:r>
      <w:proofErr w:type="spellEnd"/>
      <w:r w:rsidRPr="00E64C52">
        <w:rPr>
          <w:rFonts w:ascii="Arial" w:eastAsia="Arial" w:hAnsi="Arial" w:cs="Arial"/>
          <w:color w:val="171923"/>
          <w:lang w:val="es-CL"/>
        </w:rPr>
        <w:t>, excesivo para el alcance</w:t>
      </w:r>
    </w:p>
    <w:p w14:paraId="4ECB55AC"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proofErr w:type="spellStart"/>
      <w:r w:rsidRPr="00E64C52">
        <w:rPr>
          <w:rFonts w:ascii="Arial" w:eastAsia="Arial" w:hAnsi="Arial" w:cs="Arial"/>
          <w:color w:val="171923"/>
          <w:lang w:val="es-CL"/>
        </w:rPr>
        <w:t>Zustand</w:t>
      </w:r>
      <w:proofErr w:type="spellEnd"/>
      <w:r w:rsidRPr="00E64C52">
        <w:rPr>
          <w:rFonts w:ascii="Arial" w:eastAsia="Arial" w:hAnsi="Arial" w:cs="Arial"/>
          <w:color w:val="171923"/>
          <w:lang w:val="es-CL"/>
        </w:rPr>
        <w:t xml:space="preserve">: Opción viable, pero </w:t>
      </w:r>
      <w:proofErr w:type="spellStart"/>
      <w:r w:rsidRPr="00E64C52">
        <w:rPr>
          <w:rFonts w:ascii="Arial" w:eastAsia="Arial" w:hAnsi="Arial" w:cs="Arial"/>
          <w:color w:val="171923"/>
          <w:lang w:val="es-CL"/>
        </w:rPr>
        <w:t>Context</w:t>
      </w:r>
      <w:proofErr w:type="spellEnd"/>
      <w:r w:rsidRPr="00E64C52">
        <w:rPr>
          <w:rFonts w:ascii="Arial" w:eastAsia="Arial" w:hAnsi="Arial" w:cs="Arial"/>
          <w:color w:val="171923"/>
          <w:lang w:val="es-CL"/>
        </w:rPr>
        <w:t xml:space="preserve"> API es suficiente inicialmente</w:t>
      </w:r>
    </w:p>
    <w:p w14:paraId="640E5AC0" w14:textId="69A27508"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proofErr w:type="spellStart"/>
      <w:r w:rsidRPr="00E64C52">
        <w:rPr>
          <w:rFonts w:ascii="Arial" w:eastAsia="Arial" w:hAnsi="Arial" w:cs="Arial"/>
          <w:color w:val="171923"/>
          <w:lang w:val="es-CL"/>
        </w:rPr>
        <w:t>Recoil</w:t>
      </w:r>
      <w:proofErr w:type="spellEnd"/>
      <w:r w:rsidRPr="00E64C52">
        <w:rPr>
          <w:rFonts w:ascii="Arial" w:eastAsia="Arial" w:hAnsi="Arial" w:cs="Arial"/>
          <w:color w:val="171923"/>
          <w:lang w:val="es-CL"/>
        </w:rPr>
        <w:t>: Experimental, menor estabilidad en producción</w:t>
      </w:r>
    </w:p>
    <w:p w14:paraId="45DBEACF" w14:textId="2E25669D" w:rsidR="00E64C52" w:rsidRDefault="00E64C52" w:rsidP="00E64C52">
      <w:pPr>
        <w:pStyle w:val="Ttulo2"/>
        <w:spacing w:after="120"/>
        <w:jc w:val="both"/>
        <w:rPr>
          <w:rFonts w:ascii="Calibri" w:eastAsia="Calibri" w:hAnsi="Calibri" w:cs="Calibri"/>
          <w:color w:val="366091"/>
        </w:rPr>
      </w:pPr>
      <w:bookmarkStart w:id="57" w:name="_Toc215761958"/>
      <w:r w:rsidRPr="00BE1371">
        <w:rPr>
          <w:rFonts w:ascii="Calibri" w:eastAsia="Calibri" w:hAnsi="Calibri" w:cs="Calibri"/>
          <w:color w:val="366091"/>
        </w:rPr>
        <w:t>10.</w:t>
      </w:r>
      <w:r>
        <w:rPr>
          <w:rFonts w:ascii="Calibri" w:eastAsia="Calibri" w:hAnsi="Calibri" w:cs="Calibri"/>
          <w:color w:val="366091"/>
        </w:rPr>
        <w:t>7</w:t>
      </w:r>
      <w:r w:rsidRPr="00BE1371">
        <w:rPr>
          <w:rFonts w:ascii="Calibri" w:eastAsia="Calibri" w:hAnsi="Calibri" w:cs="Calibri"/>
          <w:color w:val="366091"/>
        </w:rPr>
        <w:t xml:space="preserve"> </w:t>
      </w:r>
      <w:r w:rsidRPr="00E64C52">
        <w:rPr>
          <w:rFonts w:ascii="Calibri" w:eastAsia="Calibri" w:hAnsi="Calibri" w:cs="Calibri"/>
          <w:color w:val="366091"/>
        </w:rPr>
        <w:t>Almacenamiento de Tokens JWT</w:t>
      </w:r>
      <w:bookmarkEnd w:id="57"/>
    </w:p>
    <w:p w14:paraId="4D9E4C93" w14:textId="00CA13AB" w:rsid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Decisión</w:t>
      </w:r>
      <w:r w:rsidRPr="00E64C52">
        <w:rPr>
          <w:rFonts w:ascii="Arial" w:eastAsia="Arial" w:hAnsi="Arial" w:cs="Arial"/>
          <w:color w:val="171923"/>
          <w:lang w:val="es-CL"/>
        </w:rPr>
        <w:t xml:space="preserve">: Access tokens en memoria + </w:t>
      </w:r>
      <w:proofErr w:type="spellStart"/>
      <w:r w:rsidRPr="00E64C52">
        <w:rPr>
          <w:rFonts w:ascii="Arial" w:eastAsia="Arial" w:hAnsi="Arial" w:cs="Arial"/>
          <w:color w:val="171923"/>
          <w:lang w:val="es-CL"/>
        </w:rPr>
        <w:t>Refresh</w:t>
      </w:r>
      <w:proofErr w:type="spellEnd"/>
      <w:r w:rsidRPr="00E64C52">
        <w:rPr>
          <w:rFonts w:ascii="Arial" w:eastAsia="Arial" w:hAnsi="Arial" w:cs="Arial"/>
          <w:color w:val="171923"/>
          <w:lang w:val="es-CL"/>
        </w:rPr>
        <w:t xml:space="preserve"> tokens en cookies </w:t>
      </w:r>
      <w:proofErr w:type="spellStart"/>
      <w:r w:rsidRPr="00E64C52">
        <w:rPr>
          <w:rFonts w:ascii="Arial" w:eastAsia="Arial" w:hAnsi="Arial" w:cs="Arial"/>
          <w:color w:val="171923"/>
          <w:lang w:val="es-CL"/>
        </w:rPr>
        <w:t>httpOnly</w:t>
      </w:r>
      <w:proofErr w:type="spellEnd"/>
    </w:p>
    <w:p w14:paraId="1180455B" w14:textId="77777777" w:rsidR="00E64C52" w:rsidRP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Justificación:</w:t>
      </w:r>
    </w:p>
    <w:p w14:paraId="00F16FC8"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 xml:space="preserve">Seguridad: Previene ataques XSS al no exponer tokens en </w:t>
      </w:r>
      <w:proofErr w:type="spellStart"/>
      <w:r w:rsidRPr="00E64C52">
        <w:rPr>
          <w:rFonts w:ascii="Arial" w:eastAsia="Arial" w:hAnsi="Arial" w:cs="Arial"/>
          <w:color w:val="171923"/>
          <w:lang w:val="es-CL"/>
        </w:rPr>
        <w:t>localStorage</w:t>
      </w:r>
      <w:proofErr w:type="spellEnd"/>
    </w:p>
    <w:p w14:paraId="4959F637"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 xml:space="preserve">Usabilidad: Mantiene sesiones activas sin </w:t>
      </w:r>
      <w:proofErr w:type="spellStart"/>
      <w:r w:rsidRPr="00E64C52">
        <w:rPr>
          <w:rFonts w:ascii="Arial" w:eastAsia="Arial" w:hAnsi="Arial" w:cs="Arial"/>
          <w:color w:val="171923"/>
          <w:lang w:val="es-CL"/>
        </w:rPr>
        <w:t>reautenticación</w:t>
      </w:r>
      <w:proofErr w:type="spellEnd"/>
      <w:r w:rsidRPr="00E64C52">
        <w:rPr>
          <w:rFonts w:ascii="Arial" w:eastAsia="Arial" w:hAnsi="Arial" w:cs="Arial"/>
          <w:color w:val="171923"/>
          <w:lang w:val="es-CL"/>
        </w:rPr>
        <w:t xml:space="preserve"> constante</w:t>
      </w:r>
    </w:p>
    <w:p w14:paraId="1B477C6B"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Balance: Access tokens de corta vida (15 min) limitan ventana de exposición</w:t>
      </w:r>
    </w:p>
    <w:p w14:paraId="502A121D" w14:textId="77777777" w:rsidR="00E64C52" w:rsidRDefault="00E64C52" w:rsidP="00E64C52">
      <w:pPr>
        <w:rPr>
          <w:rFonts w:ascii="Arial" w:eastAsia="Arial" w:hAnsi="Arial" w:cs="Arial"/>
          <w:b/>
          <w:bCs/>
          <w:color w:val="171923"/>
          <w:lang w:val="es-CL"/>
        </w:rPr>
      </w:pPr>
    </w:p>
    <w:p w14:paraId="6B083B2B" w14:textId="783CD0FA" w:rsidR="00E64C52" w:rsidRP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Estrategia de rotación:</w:t>
      </w:r>
    </w:p>
    <w:p w14:paraId="35D2CA59"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 xml:space="preserve">Cada uso de </w:t>
      </w:r>
      <w:proofErr w:type="spellStart"/>
      <w:r w:rsidRPr="00E64C52">
        <w:rPr>
          <w:rFonts w:ascii="Arial" w:eastAsia="Arial" w:hAnsi="Arial" w:cs="Arial"/>
          <w:color w:val="171923"/>
          <w:lang w:val="es-CL"/>
        </w:rPr>
        <w:t>refresh</w:t>
      </w:r>
      <w:proofErr w:type="spellEnd"/>
      <w:r w:rsidRPr="00E64C52">
        <w:rPr>
          <w:rFonts w:ascii="Arial" w:eastAsia="Arial" w:hAnsi="Arial" w:cs="Arial"/>
          <w:color w:val="171923"/>
          <w:lang w:val="es-CL"/>
        </w:rPr>
        <w:t xml:space="preserve"> token genera uno nuevo (</w:t>
      </w:r>
      <w:proofErr w:type="spellStart"/>
      <w:r w:rsidRPr="00E64C52">
        <w:rPr>
          <w:rFonts w:ascii="Arial" w:eastAsia="Arial" w:hAnsi="Arial" w:cs="Arial"/>
          <w:color w:val="171923"/>
          <w:lang w:val="es-CL"/>
        </w:rPr>
        <w:t>Refresh</w:t>
      </w:r>
      <w:proofErr w:type="spellEnd"/>
      <w:r w:rsidRPr="00E64C52">
        <w:rPr>
          <w:rFonts w:ascii="Arial" w:eastAsia="Arial" w:hAnsi="Arial" w:cs="Arial"/>
          <w:color w:val="171923"/>
          <w:lang w:val="es-CL"/>
        </w:rPr>
        <w:t xml:space="preserve"> Token </w:t>
      </w:r>
      <w:proofErr w:type="spellStart"/>
      <w:r w:rsidRPr="00E64C52">
        <w:rPr>
          <w:rFonts w:ascii="Arial" w:eastAsia="Arial" w:hAnsi="Arial" w:cs="Arial"/>
          <w:color w:val="171923"/>
          <w:lang w:val="es-CL"/>
        </w:rPr>
        <w:t>Rotation</w:t>
      </w:r>
      <w:proofErr w:type="spellEnd"/>
      <w:r w:rsidRPr="00E64C52">
        <w:rPr>
          <w:rFonts w:ascii="Arial" w:eastAsia="Arial" w:hAnsi="Arial" w:cs="Arial"/>
          <w:color w:val="171923"/>
          <w:lang w:val="es-CL"/>
        </w:rPr>
        <w:t>)</w:t>
      </w:r>
    </w:p>
    <w:p w14:paraId="72A97732"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 xml:space="preserve">Invalidación de </w:t>
      </w:r>
      <w:proofErr w:type="spellStart"/>
      <w:r w:rsidRPr="00E64C52">
        <w:rPr>
          <w:rFonts w:ascii="Arial" w:eastAsia="Arial" w:hAnsi="Arial" w:cs="Arial"/>
          <w:color w:val="171923"/>
          <w:lang w:val="es-CL"/>
        </w:rPr>
        <w:t>refresh</w:t>
      </w:r>
      <w:proofErr w:type="spellEnd"/>
      <w:r w:rsidRPr="00E64C52">
        <w:rPr>
          <w:rFonts w:ascii="Arial" w:eastAsia="Arial" w:hAnsi="Arial" w:cs="Arial"/>
          <w:color w:val="171923"/>
          <w:lang w:val="es-CL"/>
        </w:rPr>
        <w:t xml:space="preserve"> tokens antiguos después de usar</w:t>
      </w:r>
    </w:p>
    <w:p w14:paraId="6A4EA236"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 xml:space="preserve">Máximo 1 </w:t>
      </w:r>
      <w:proofErr w:type="spellStart"/>
      <w:r w:rsidRPr="00E64C52">
        <w:rPr>
          <w:rFonts w:ascii="Arial" w:eastAsia="Arial" w:hAnsi="Arial" w:cs="Arial"/>
          <w:color w:val="171923"/>
          <w:lang w:val="es-CL"/>
        </w:rPr>
        <w:t>refresh</w:t>
      </w:r>
      <w:proofErr w:type="spellEnd"/>
      <w:r w:rsidRPr="00E64C52">
        <w:rPr>
          <w:rFonts w:ascii="Arial" w:eastAsia="Arial" w:hAnsi="Arial" w:cs="Arial"/>
          <w:color w:val="171923"/>
          <w:lang w:val="es-CL"/>
        </w:rPr>
        <w:t xml:space="preserve"> token activo por dispositivo</w:t>
      </w:r>
    </w:p>
    <w:p w14:paraId="07A4DBFA" w14:textId="77777777" w:rsidR="00E64C52" w:rsidRDefault="00E64C52" w:rsidP="00E64C52">
      <w:pPr>
        <w:rPr>
          <w:rFonts w:ascii="Arial" w:eastAsia="Arial" w:hAnsi="Arial" w:cs="Arial"/>
          <w:b/>
          <w:bCs/>
          <w:color w:val="171923"/>
          <w:lang w:val="es-CL"/>
        </w:rPr>
      </w:pPr>
    </w:p>
    <w:p w14:paraId="65B1E4EE" w14:textId="3BAA1999" w:rsidR="00E64C52" w:rsidRP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Protección contra CSRF:</w:t>
      </w:r>
    </w:p>
    <w:p w14:paraId="74A86D34"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 xml:space="preserve">Cookies con </w:t>
      </w:r>
      <w:proofErr w:type="spellStart"/>
      <w:r w:rsidRPr="00E64C52">
        <w:rPr>
          <w:rFonts w:ascii="Arial" w:eastAsia="Arial" w:hAnsi="Arial" w:cs="Arial"/>
          <w:color w:val="171923"/>
          <w:lang w:val="es-CL"/>
        </w:rPr>
        <w:t>flag</w:t>
      </w:r>
      <w:proofErr w:type="spellEnd"/>
      <w:r w:rsidRPr="00E64C52">
        <w:rPr>
          <w:rFonts w:ascii="Arial" w:eastAsia="Arial" w:hAnsi="Arial" w:cs="Arial"/>
          <w:color w:val="171923"/>
          <w:lang w:val="es-CL"/>
        </w:rPr>
        <w:t xml:space="preserve"> </w:t>
      </w:r>
      <w:proofErr w:type="spellStart"/>
      <w:r w:rsidRPr="00E64C52">
        <w:rPr>
          <w:rFonts w:ascii="Arial" w:eastAsia="Arial" w:hAnsi="Arial" w:cs="Arial"/>
          <w:color w:val="171923"/>
          <w:lang w:val="es-CL"/>
        </w:rPr>
        <w:t>sameSite</w:t>
      </w:r>
      <w:proofErr w:type="spellEnd"/>
      <w:r w:rsidRPr="00E64C52">
        <w:rPr>
          <w:rFonts w:ascii="Arial" w:eastAsia="Arial" w:hAnsi="Arial" w:cs="Arial"/>
          <w:color w:val="171923"/>
          <w:lang w:val="es-CL"/>
        </w:rPr>
        <w:t>=</w:t>
      </w:r>
      <w:proofErr w:type="spellStart"/>
      <w:r w:rsidRPr="00E64C52">
        <w:rPr>
          <w:rFonts w:ascii="Arial" w:eastAsia="Arial" w:hAnsi="Arial" w:cs="Arial"/>
          <w:color w:val="171923"/>
          <w:lang w:val="es-CL"/>
        </w:rPr>
        <w:t>strict</w:t>
      </w:r>
      <w:proofErr w:type="spellEnd"/>
    </w:p>
    <w:p w14:paraId="7C724F8F"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Validación de origen en backend</w:t>
      </w:r>
    </w:p>
    <w:p w14:paraId="486321E7"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Token CSRF adicional para operaciones críticas (cambio de contraseña, eliminación de cuenta)</w:t>
      </w:r>
    </w:p>
    <w:p w14:paraId="1E1865A0" w14:textId="77777777" w:rsidR="00E64C52" w:rsidRP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Alternativas consideradas:</w:t>
      </w:r>
    </w:p>
    <w:p w14:paraId="28FF6246"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proofErr w:type="spellStart"/>
      <w:r w:rsidRPr="00E64C52">
        <w:rPr>
          <w:rFonts w:ascii="Arial" w:eastAsia="Arial" w:hAnsi="Arial" w:cs="Arial"/>
          <w:color w:val="171923"/>
          <w:lang w:val="es-CL"/>
        </w:rPr>
        <w:t>localStorage</w:t>
      </w:r>
      <w:proofErr w:type="spellEnd"/>
      <w:r w:rsidRPr="00E64C52">
        <w:rPr>
          <w:rFonts w:ascii="Arial" w:eastAsia="Arial" w:hAnsi="Arial" w:cs="Arial"/>
          <w:color w:val="171923"/>
          <w:lang w:val="es-CL"/>
        </w:rPr>
        <w:t>: Vulnerable a XSS, descartado</w:t>
      </w:r>
    </w:p>
    <w:p w14:paraId="6869E547"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proofErr w:type="spellStart"/>
      <w:r w:rsidRPr="00E64C52">
        <w:rPr>
          <w:rFonts w:ascii="Arial" w:eastAsia="Arial" w:hAnsi="Arial" w:cs="Arial"/>
          <w:color w:val="171923"/>
          <w:lang w:val="es-CL"/>
        </w:rPr>
        <w:t>sessionStorage</w:t>
      </w:r>
      <w:proofErr w:type="spellEnd"/>
      <w:r w:rsidRPr="00E64C52">
        <w:rPr>
          <w:rFonts w:ascii="Arial" w:eastAsia="Arial" w:hAnsi="Arial" w:cs="Arial"/>
          <w:color w:val="171923"/>
          <w:lang w:val="es-CL"/>
        </w:rPr>
        <w:t xml:space="preserve">: Se pierde al cerrar </w:t>
      </w:r>
      <w:proofErr w:type="spellStart"/>
      <w:r w:rsidRPr="00E64C52">
        <w:rPr>
          <w:rFonts w:ascii="Arial" w:eastAsia="Arial" w:hAnsi="Arial" w:cs="Arial"/>
          <w:color w:val="171923"/>
          <w:lang w:val="es-CL"/>
        </w:rPr>
        <w:t>tab</w:t>
      </w:r>
      <w:proofErr w:type="spellEnd"/>
      <w:r w:rsidRPr="00E64C52">
        <w:rPr>
          <w:rFonts w:ascii="Arial" w:eastAsia="Arial" w:hAnsi="Arial" w:cs="Arial"/>
          <w:color w:val="171923"/>
          <w:lang w:val="es-CL"/>
        </w:rPr>
        <w:t>, mala UX</w:t>
      </w:r>
    </w:p>
    <w:p w14:paraId="418DCA6E" w14:textId="77777777" w:rsidR="00E64C52" w:rsidRPr="00E64C52" w:rsidRDefault="00E64C52" w:rsidP="00E64C52">
      <w:pPr>
        <w:pStyle w:val="Prrafodelista"/>
        <w:numPr>
          <w:ilvl w:val="0"/>
          <w:numId w:val="16"/>
        </w:numPr>
        <w:spacing w:after="0" w:line="240" w:lineRule="auto"/>
        <w:rPr>
          <w:rFonts w:ascii="Arial" w:eastAsia="Arial" w:hAnsi="Arial" w:cs="Arial"/>
          <w:color w:val="171923"/>
          <w:lang w:val="es-CL"/>
        </w:rPr>
      </w:pPr>
      <w:r w:rsidRPr="00E64C52">
        <w:rPr>
          <w:rFonts w:ascii="Arial" w:eastAsia="Arial" w:hAnsi="Arial" w:cs="Arial"/>
          <w:color w:val="171923"/>
          <w:lang w:val="es-CL"/>
        </w:rPr>
        <w:t>Cookies para todo: Vulnerable a CSRF sin medidas adicionales</w:t>
      </w:r>
    </w:p>
    <w:p w14:paraId="1816F767" w14:textId="77777777" w:rsidR="00040B8E" w:rsidRDefault="00040B8E">
      <w:bookmarkStart w:id="58" w:name="_Toc214307283"/>
      <w:r>
        <w:br w:type="page"/>
      </w:r>
    </w:p>
    <w:p w14:paraId="6A4B4DDB" w14:textId="1E1BE9EA" w:rsidR="00E64C52" w:rsidRDefault="00E64C52" w:rsidP="00E64C52">
      <w:pPr>
        <w:pStyle w:val="Ttulo2"/>
        <w:spacing w:after="120"/>
        <w:jc w:val="both"/>
        <w:rPr>
          <w:rFonts w:ascii="Calibri" w:eastAsia="Calibri" w:hAnsi="Calibri" w:cs="Calibri"/>
          <w:color w:val="366091"/>
        </w:rPr>
      </w:pPr>
      <w:bookmarkStart w:id="59" w:name="_Toc215761959"/>
      <w:r w:rsidRPr="00BE1371">
        <w:rPr>
          <w:rFonts w:ascii="Calibri" w:eastAsia="Calibri" w:hAnsi="Calibri" w:cs="Calibri"/>
          <w:color w:val="366091"/>
        </w:rPr>
        <w:lastRenderedPageBreak/>
        <w:t>10.</w:t>
      </w:r>
      <w:r>
        <w:rPr>
          <w:rFonts w:ascii="Calibri" w:eastAsia="Calibri" w:hAnsi="Calibri" w:cs="Calibri"/>
          <w:color w:val="366091"/>
        </w:rPr>
        <w:t>8</w:t>
      </w:r>
      <w:r w:rsidRPr="00BE1371">
        <w:rPr>
          <w:rFonts w:ascii="Calibri" w:eastAsia="Calibri" w:hAnsi="Calibri" w:cs="Calibri"/>
          <w:color w:val="366091"/>
        </w:rPr>
        <w:t xml:space="preserve"> </w:t>
      </w:r>
      <w:r w:rsidRPr="00E64C52">
        <w:rPr>
          <w:rFonts w:ascii="Calibri" w:eastAsia="Calibri" w:hAnsi="Calibri" w:cs="Calibri"/>
          <w:color w:val="366091"/>
        </w:rPr>
        <w:t xml:space="preserve">Estrategia de </w:t>
      </w:r>
      <w:proofErr w:type="spellStart"/>
      <w:r w:rsidRPr="00E64C52">
        <w:rPr>
          <w:rFonts w:ascii="Calibri" w:eastAsia="Calibri" w:hAnsi="Calibri" w:cs="Calibri"/>
          <w:color w:val="366091"/>
        </w:rPr>
        <w:t>Fallback</w:t>
      </w:r>
      <w:proofErr w:type="spellEnd"/>
      <w:r w:rsidRPr="00E64C52">
        <w:rPr>
          <w:rFonts w:ascii="Calibri" w:eastAsia="Calibri" w:hAnsi="Calibri" w:cs="Calibri"/>
          <w:color w:val="366091"/>
        </w:rPr>
        <w:t xml:space="preserve"> para </w:t>
      </w:r>
      <w:proofErr w:type="spellStart"/>
      <w:r w:rsidRPr="00E64C52">
        <w:rPr>
          <w:rFonts w:ascii="Calibri" w:eastAsia="Calibri" w:hAnsi="Calibri" w:cs="Calibri"/>
          <w:color w:val="366091"/>
        </w:rPr>
        <w:t>APIs</w:t>
      </w:r>
      <w:proofErr w:type="spellEnd"/>
      <w:r w:rsidRPr="00E64C52">
        <w:rPr>
          <w:rFonts w:ascii="Calibri" w:eastAsia="Calibri" w:hAnsi="Calibri" w:cs="Calibri"/>
          <w:color w:val="366091"/>
        </w:rPr>
        <w:t xml:space="preserve"> Externas</w:t>
      </w:r>
      <w:bookmarkEnd w:id="59"/>
    </w:p>
    <w:p w14:paraId="230DBB76" w14:textId="77777777" w:rsidR="00E64C52" w:rsidRP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Decisión</w:t>
      </w:r>
      <w:r w:rsidRPr="00E64C52">
        <w:rPr>
          <w:rFonts w:ascii="Arial" w:eastAsia="Arial" w:hAnsi="Arial" w:cs="Arial"/>
          <w:color w:val="171923"/>
          <w:lang w:val="es-CL"/>
        </w:rPr>
        <w:t xml:space="preserve">: Sistema de múltiples niveles de </w:t>
      </w:r>
      <w:proofErr w:type="spellStart"/>
      <w:r w:rsidRPr="00E64C52">
        <w:rPr>
          <w:rFonts w:ascii="Arial" w:eastAsia="Arial" w:hAnsi="Arial" w:cs="Arial"/>
          <w:color w:val="171923"/>
          <w:lang w:val="es-CL"/>
        </w:rPr>
        <w:t>fallback</w:t>
      </w:r>
      <w:proofErr w:type="spellEnd"/>
      <w:r w:rsidRPr="00E64C52">
        <w:rPr>
          <w:rFonts w:ascii="Arial" w:eastAsia="Arial" w:hAnsi="Arial" w:cs="Arial"/>
          <w:color w:val="171923"/>
          <w:lang w:val="es-CL"/>
        </w:rPr>
        <w:t xml:space="preserve"> con banco de preguntas </w:t>
      </w:r>
      <w:proofErr w:type="spellStart"/>
      <w:r w:rsidRPr="00E64C52">
        <w:rPr>
          <w:rFonts w:ascii="Arial" w:eastAsia="Arial" w:hAnsi="Arial" w:cs="Arial"/>
          <w:color w:val="171923"/>
          <w:lang w:val="es-CL"/>
        </w:rPr>
        <w:t>pre-generadas</w:t>
      </w:r>
      <w:proofErr w:type="spellEnd"/>
    </w:p>
    <w:p w14:paraId="60DD6652" w14:textId="77777777" w:rsidR="00E64C52" w:rsidRPr="00E64C52" w:rsidRDefault="00E64C52" w:rsidP="00E64C52">
      <w:pPr>
        <w:rPr>
          <w:rFonts w:ascii="Arial" w:eastAsia="Arial" w:hAnsi="Arial" w:cs="Arial"/>
          <w:color w:val="171923"/>
          <w:lang w:val="es-CL"/>
        </w:rPr>
      </w:pPr>
      <w:r w:rsidRPr="00E64C52">
        <w:rPr>
          <w:rFonts w:ascii="Arial" w:eastAsia="Arial" w:hAnsi="Arial" w:cs="Arial"/>
          <w:b/>
          <w:bCs/>
          <w:color w:val="171923"/>
          <w:lang w:val="es-CL"/>
        </w:rPr>
        <w:t>Problema identificado</w:t>
      </w:r>
      <w:r w:rsidRPr="00E64C52">
        <w:rPr>
          <w:rFonts w:ascii="Arial" w:eastAsia="Arial" w:hAnsi="Arial" w:cs="Arial"/>
          <w:color w:val="171923"/>
          <w:lang w:val="es-CL"/>
        </w:rPr>
        <w:t>: OpenAI, Google Cloud y D-ID son dependencias críticas. Sus fallos (</w:t>
      </w:r>
      <w:proofErr w:type="spellStart"/>
      <w:r w:rsidRPr="00E64C52">
        <w:rPr>
          <w:rFonts w:ascii="Arial" w:eastAsia="Arial" w:hAnsi="Arial" w:cs="Arial"/>
          <w:color w:val="171923"/>
          <w:lang w:val="es-CL"/>
        </w:rPr>
        <w:t>timeout</w:t>
      </w:r>
      <w:proofErr w:type="spellEnd"/>
      <w:r w:rsidRPr="00E64C52">
        <w:rPr>
          <w:rFonts w:ascii="Arial" w:eastAsia="Arial" w:hAnsi="Arial" w:cs="Arial"/>
          <w:color w:val="171923"/>
          <w:lang w:val="es-CL"/>
        </w:rPr>
        <w:t xml:space="preserve">, </w:t>
      </w:r>
      <w:proofErr w:type="spellStart"/>
      <w:r w:rsidRPr="00E64C52">
        <w:rPr>
          <w:rFonts w:ascii="Arial" w:eastAsia="Arial" w:hAnsi="Arial" w:cs="Arial"/>
          <w:color w:val="171923"/>
          <w:lang w:val="es-CL"/>
        </w:rPr>
        <w:t>rate</w:t>
      </w:r>
      <w:proofErr w:type="spellEnd"/>
      <w:r w:rsidRPr="00E64C52">
        <w:rPr>
          <w:rFonts w:ascii="Arial" w:eastAsia="Arial" w:hAnsi="Arial" w:cs="Arial"/>
          <w:color w:val="171923"/>
          <w:lang w:val="es-CL"/>
        </w:rPr>
        <w:t xml:space="preserve"> </w:t>
      </w:r>
      <w:proofErr w:type="spellStart"/>
      <w:r w:rsidRPr="00E64C52">
        <w:rPr>
          <w:rFonts w:ascii="Arial" w:eastAsia="Arial" w:hAnsi="Arial" w:cs="Arial"/>
          <w:color w:val="171923"/>
          <w:lang w:val="es-CL"/>
        </w:rPr>
        <w:t>limit</w:t>
      </w:r>
      <w:proofErr w:type="spellEnd"/>
      <w:r w:rsidRPr="00E64C52">
        <w:rPr>
          <w:rFonts w:ascii="Arial" w:eastAsia="Arial" w:hAnsi="Arial" w:cs="Arial"/>
          <w:color w:val="171923"/>
          <w:lang w:val="es-CL"/>
        </w:rPr>
        <w:t xml:space="preserve">, </w:t>
      </w:r>
      <w:proofErr w:type="spellStart"/>
      <w:r w:rsidRPr="00E64C52">
        <w:rPr>
          <w:rFonts w:ascii="Arial" w:eastAsia="Arial" w:hAnsi="Arial" w:cs="Arial"/>
          <w:color w:val="171923"/>
          <w:lang w:val="es-CL"/>
        </w:rPr>
        <w:t>downtime</w:t>
      </w:r>
      <w:proofErr w:type="spellEnd"/>
      <w:r w:rsidRPr="00E64C52">
        <w:rPr>
          <w:rFonts w:ascii="Arial" w:eastAsia="Arial" w:hAnsi="Arial" w:cs="Arial"/>
          <w:color w:val="171923"/>
          <w:lang w:val="es-CL"/>
        </w:rPr>
        <w:t>) pueden detener completamente el servicio.</w:t>
      </w:r>
    </w:p>
    <w:p w14:paraId="28AB4A6E" w14:textId="77777777" w:rsidR="00E64C52" w:rsidRPr="00E64C52" w:rsidRDefault="00E64C52" w:rsidP="00E64C52">
      <w:pPr>
        <w:rPr>
          <w:rFonts w:ascii="Arial" w:eastAsia="Arial" w:hAnsi="Arial" w:cs="Arial"/>
          <w:b/>
          <w:bCs/>
          <w:color w:val="171923"/>
          <w:lang w:val="es-CL"/>
        </w:rPr>
      </w:pPr>
      <w:r w:rsidRPr="00E64C52">
        <w:rPr>
          <w:rFonts w:ascii="Arial" w:eastAsia="Arial" w:hAnsi="Arial" w:cs="Arial"/>
          <w:b/>
          <w:bCs/>
          <w:color w:val="171923"/>
          <w:lang w:val="es-CL"/>
        </w:rPr>
        <w:t>Solución implementada:</w:t>
      </w:r>
    </w:p>
    <w:p w14:paraId="4E53345A" w14:textId="77777777" w:rsidR="00E64C52" w:rsidRPr="00E64C52" w:rsidRDefault="00E64C52" w:rsidP="00E64C52">
      <w:pPr>
        <w:rPr>
          <w:rFonts w:ascii="Arial" w:eastAsia="Arial" w:hAnsi="Arial" w:cs="Arial"/>
          <w:b/>
          <w:bCs/>
          <w:color w:val="171923"/>
          <w:lang w:val="es-CL"/>
        </w:rPr>
      </w:pPr>
      <w:r w:rsidRPr="00E64C52">
        <w:rPr>
          <w:rFonts w:ascii="Arial" w:eastAsia="Arial" w:hAnsi="Arial" w:cs="Arial"/>
          <w:b/>
          <w:bCs/>
          <w:color w:val="171923"/>
          <w:lang w:val="es-CL"/>
        </w:rPr>
        <w:t xml:space="preserve">Nivel 1: </w:t>
      </w:r>
      <w:proofErr w:type="spellStart"/>
      <w:r w:rsidRPr="00E64C52">
        <w:rPr>
          <w:rFonts w:ascii="Arial" w:eastAsia="Arial" w:hAnsi="Arial" w:cs="Arial"/>
          <w:color w:val="171923"/>
          <w:lang w:val="es-CL"/>
        </w:rPr>
        <w:t>Retry</w:t>
      </w:r>
      <w:proofErr w:type="spellEnd"/>
      <w:r w:rsidRPr="00E64C52">
        <w:rPr>
          <w:rFonts w:ascii="Arial" w:eastAsia="Arial" w:hAnsi="Arial" w:cs="Arial"/>
          <w:color w:val="171923"/>
          <w:lang w:val="es-CL"/>
        </w:rPr>
        <w:t xml:space="preserve"> con </w:t>
      </w:r>
      <w:proofErr w:type="spellStart"/>
      <w:r w:rsidRPr="00E64C52">
        <w:rPr>
          <w:rFonts w:ascii="Arial" w:eastAsia="Arial" w:hAnsi="Arial" w:cs="Arial"/>
          <w:color w:val="171923"/>
          <w:lang w:val="es-CL"/>
        </w:rPr>
        <w:t>Backoff</w:t>
      </w:r>
      <w:proofErr w:type="spellEnd"/>
      <w:r w:rsidRPr="00E64C52">
        <w:rPr>
          <w:rFonts w:ascii="Arial" w:eastAsia="Arial" w:hAnsi="Arial" w:cs="Arial"/>
          <w:color w:val="171923"/>
          <w:lang w:val="es-CL"/>
        </w:rPr>
        <w:t xml:space="preserve"> Exponencial</w:t>
      </w:r>
    </w:p>
    <w:p w14:paraId="6356DA1C" w14:textId="77777777" w:rsidR="00E64C52" w:rsidRPr="00E64C52" w:rsidRDefault="00E64C52" w:rsidP="00E64C52">
      <w:pPr>
        <w:rPr>
          <w:rFonts w:ascii="Arial" w:eastAsia="Arial" w:hAnsi="Arial" w:cs="Arial"/>
          <w:color w:val="171923"/>
          <w:lang w:val="es-CL"/>
        </w:rPr>
      </w:pPr>
      <w:r w:rsidRPr="00E64C52">
        <w:rPr>
          <w:rFonts w:ascii="Arial" w:eastAsia="Arial" w:hAnsi="Arial" w:cs="Arial"/>
          <w:color w:val="171923"/>
          <w:lang w:val="es-CL"/>
        </w:rPr>
        <w:t xml:space="preserve">// Configuración de reintentos </w:t>
      </w:r>
    </w:p>
    <w:p w14:paraId="3E5D316A" w14:textId="77777777" w:rsidR="00E64C52" w:rsidRPr="00E64C52" w:rsidRDefault="00E64C52" w:rsidP="00E64C52">
      <w:pPr>
        <w:spacing w:after="100" w:afterAutospacing="1"/>
        <w:rPr>
          <w:rFonts w:ascii="Arial" w:eastAsia="Arial" w:hAnsi="Arial" w:cs="Arial"/>
          <w:color w:val="171923"/>
          <w:lang w:val="es-CL"/>
        </w:rPr>
      </w:pPr>
      <w:proofErr w:type="spellStart"/>
      <w:r w:rsidRPr="00E64C52">
        <w:rPr>
          <w:rFonts w:ascii="Arial" w:eastAsia="Arial" w:hAnsi="Arial" w:cs="Arial"/>
          <w:color w:val="171923"/>
          <w:lang w:val="es-CL"/>
        </w:rPr>
        <w:t>const</w:t>
      </w:r>
      <w:proofErr w:type="spellEnd"/>
      <w:r w:rsidRPr="00E64C52">
        <w:rPr>
          <w:rFonts w:ascii="Arial" w:eastAsia="Arial" w:hAnsi="Arial" w:cs="Arial"/>
          <w:color w:val="171923"/>
          <w:lang w:val="es-CL"/>
        </w:rPr>
        <w:t xml:space="preserve"> </w:t>
      </w:r>
      <w:proofErr w:type="spellStart"/>
      <w:r w:rsidRPr="00E64C52">
        <w:rPr>
          <w:rFonts w:ascii="Arial" w:eastAsia="Arial" w:hAnsi="Arial" w:cs="Arial"/>
          <w:color w:val="171923"/>
          <w:lang w:val="es-CL"/>
        </w:rPr>
        <w:t>retryConfig</w:t>
      </w:r>
      <w:proofErr w:type="spellEnd"/>
      <w:r w:rsidRPr="00E64C52">
        <w:rPr>
          <w:rFonts w:ascii="Arial" w:eastAsia="Arial" w:hAnsi="Arial" w:cs="Arial"/>
          <w:color w:val="171923"/>
          <w:lang w:val="es-CL"/>
        </w:rPr>
        <w:t xml:space="preserve"> = { </w:t>
      </w:r>
    </w:p>
    <w:p w14:paraId="0B693168" w14:textId="77777777" w:rsidR="00E64C52" w:rsidRPr="00E64C52" w:rsidRDefault="00E64C52" w:rsidP="00E64C52">
      <w:pPr>
        <w:ind w:firstLine="720"/>
        <w:rPr>
          <w:rFonts w:ascii="Arial" w:eastAsia="Arial" w:hAnsi="Arial" w:cs="Arial"/>
          <w:color w:val="171923"/>
          <w:lang w:val="es-CL"/>
        </w:rPr>
      </w:pPr>
      <w:proofErr w:type="spellStart"/>
      <w:r w:rsidRPr="00E64C52">
        <w:rPr>
          <w:rFonts w:ascii="Arial" w:eastAsia="Arial" w:hAnsi="Arial" w:cs="Arial"/>
          <w:color w:val="171923"/>
          <w:lang w:val="es-CL"/>
        </w:rPr>
        <w:t>maxRetries</w:t>
      </w:r>
      <w:proofErr w:type="spellEnd"/>
      <w:r w:rsidRPr="00E64C52">
        <w:rPr>
          <w:rFonts w:ascii="Arial" w:eastAsia="Arial" w:hAnsi="Arial" w:cs="Arial"/>
          <w:color w:val="171923"/>
          <w:lang w:val="es-CL"/>
        </w:rPr>
        <w:t xml:space="preserve">: 3, </w:t>
      </w:r>
    </w:p>
    <w:p w14:paraId="52E6CB72" w14:textId="77777777" w:rsidR="00E64C52" w:rsidRPr="00E64C52" w:rsidRDefault="00E64C52" w:rsidP="00E64C52">
      <w:pPr>
        <w:ind w:left="720"/>
        <w:rPr>
          <w:rFonts w:ascii="Arial" w:eastAsia="Arial" w:hAnsi="Arial" w:cs="Arial"/>
          <w:color w:val="171923"/>
          <w:lang w:val="es-CL"/>
        </w:rPr>
      </w:pPr>
      <w:proofErr w:type="spellStart"/>
      <w:r w:rsidRPr="00E64C52">
        <w:rPr>
          <w:rFonts w:ascii="Arial" w:eastAsia="Arial" w:hAnsi="Arial" w:cs="Arial"/>
          <w:color w:val="171923"/>
          <w:lang w:val="es-CL"/>
        </w:rPr>
        <w:t>initialDelay</w:t>
      </w:r>
      <w:proofErr w:type="spellEnd"/>
      <w:r w:rsidRPr="00E64C52">
        <w:rPr>
          <w:rFonts w:ascii="Arial" w:eastAsia="Arial" w:hAnsi="Arial" w:cs="Arial"/>
          <w:color w:val="171923"/>
          <w:lang w:val="es-CL"/>
        </w:rPr>
        <w:t xml:space="preserve">: 1000, // 1 segundo </w:t>
      </w:r>
    </w:p>
    <w:p w14:paraId="551A9594" w14:textId="77777777" w:rsidR="00E64C52" w:rsidRPr="00E64C52" w:rsidRDefault="00E64C52" w:rsidP="00E64C52">
      <w:pPr>
        <w:ind w:left="720"/>
        <w:rPr>
          <w:rFonts w:ascii="Arial" w:eastAsia="Arial" w:hAnsi="Arial" w:cs="Arial"/>
          <w:color w:val="171923"/>
          <w:lang w:val="es-CL"/>
        </w:rPr>
      </w:pPr>
      <w:proofErr w:type="spellStart"/>
      <w:r w:rsidRPr="00E64C52">
        <w:rPr>
          <w:rFonts w:ascii="Arial" w:eastAsia="Arial" w:hAnsi="Arial" w:cs="Arial"/>
          <w:color w:val="171923"/>
          <w:lang w:val="es-CL"/>
        </w:rPr>
        <w:t>maxDelay</w:t>
      </w:r>
      <w:proofErr w:type="spellEnd"/>
      <w:r w:rsidRPr="00E64C52">
        <w:rPr>
          <w:rFonts w:ascii="Arial" w:eastAsia="Arial" w:hAnsi="Arial" w:cs="Arial"/>
          <w:color w:val="171923"/>
          <w:lang w:val="es-CL"/>
        </w:rPr>
        <w:t xml:space="preserve">: 8000, // 8 segundos </w:t>
      </w:r>
    </w:p>
    <w:p w14:paraId="49C9F152" w14:textId="77777777" w:rsidR="00E64C52" w:rsidRPr="00E64C52" w:rsidRDefault="00E64C52" w:rsidP="00E64C52">
      <w:pPr>
        <w:ind w:left="720"/>
        <w:rPr>
          <w:rFonts w:ascii="Arial" w:eastAsia="Arial" w:hAnsi="Arial" w:cs="Arial"/>
          <w:color w:val="171923"/>
          <w:lang w:val="es-CL"/>
        </w:rPr>
      </w:pPr>
      <w:proofErr w:type="spellStart"/>
      <w:r w:rsidRPr="00E64C52">
        <w:rPr>
          <w:rFonts w:ascii="Arial" w:eastAsia="Arial" w:hAnsi="Arial" w:cs="Arial"/>
          <w:color w:val="171923"/>
          <w:lang w:val="es-CL"/>
        </w:rPr>
        <w:t>backoffMultiplier</w:t>
      </w:r>
      <w:proofErr w:type="spellEnd"/>
      <w:r w:rsidRPr="00E64C52">
        <w:rPr>
          <w:rFonts w:ascii="Arial" w:eastAsia="Arial" w:hAnsi="Arial" w:cs="Arial"/>
          <w:color w:val="171923"/>
          <w:lang w:val="es-CL"/>
        </w:rPr>
        <w:t xml:space="preserve">: 2 </w:t>
      </w:r>
    </w:p>
    <w:p w14:paraId="0B1BEF33" w14:textId="77E93CAF" w:rsidR="00E64C52" w:rsidRDefault="00E64C52" w:rsidP="00E64C52">
      <w:pPr>
        <w:ind w:left="720"/>
        <w:rPr>
          <w:rFonts w:ascii="Arial" w:eastAsia="Arial" w:hAnsi="Arial" w:cs="Arial"/>
          <w:color w:val="171923"/>
          <w:lang w:val="es-CL"/>
        </w:rPr>
      </w:pPr>
      <w:r w:rsidRPr="00E64C52">
        <w:rPr>
          <w:rFonts w:ascii="Arial" w:eastAsia="Arial" w:hAnsi="Arial" w:cs="Arial"/>
          <w:color w:val="171923"/>
          <w:lang w:val="es-CL"/>
        </w:rPr>
        <w:t>};</w:t>
      </w:r>
    </w:p>
    <w:p w14:paraId="021075C0" w14:textId="77777777" w:rsidR="003A7D23" w:rsidRPr="003A7D23" w:rsidRDefault="003A7D23" w:rsidP="003A7D23">
      <w:pPr>
        <w:rPr>
          <w:rFonts w:ascii="Arial" w:eastAsia="Arial" w:hAnsi="Arial" w:cs="Arial"/>
          <w:color w:val="171923"/>
          <w:lang w:val="es-CL"/>
        </w:rPr>
      </w:pPr>
      <w:r w:rsidRPr="003A7D23">
        <w:rPr>
          <w:rFonts w:ascii="Arial" w:eastAsia="Arial" w:hAnsi="Arial" w:cs="Arial"/>
          <w:b/>
          <w:bCs/>
          <w:color w:val="171923"/>
          <w:lang w:val="es-CL"/>
        </w:rPr>
        <w:t>Secuencia de reintentos:</w:t>
      </w:r>
    </w:p>
    <w:p w14:paraId="4C8207A4" w14:textId="77777777" w:rsidR="003A7D23" w:rsidRPr="003A7D23" w:rsidRDefault="003A7D23" w:rsidP="003A7D23">
      <w:pPr>
        <w:numPr>
          <w:ilvl w:val="0"/>
          <w:numId w:val="39"/>
        </w:numPr>
        <w:rPr>
          <w:rFonts w:ascii="Arial" w:eastAsia="Arial" w:hAnsi="Arial" w:cs="Arial"/>
          <w:color w:val="171923"/>
          <w:lang w:val="es-CL"/>
        </w:rPr>
      </w:pPr>
      <w:r w:rsidRPr="003A7D23">
        <w:rPr>
          <w:rFonts w:ascii="Arial" w:eastAsia="Arial" w:hAnsi="Arial" w:cs="Arial"/>
          <w:color w:val="171923"/>
          <w:lang w:val="es-CL"/>
        </w:rPr>
        <w:t>Primer intento → Fallo → Espera 1s</w:t>
      </w:r>
    </w:p>
    <w:p w14:paraId="336BF498" w14:textId="77777777" w:rsidR="003A7D23" w:rsidRPr="003A7D23" w:rsidRDefault="003A7D23" w:rsidP="003A7D23">
      <w:pPr>
        <w:numPr>
          <w:ilvl w:val="0"/>
          <w:numId w:val="39"/>
        </w:numPr>
        <w:rPr>
          <w:rFonts w:ascii="Arial" w:eastAsia="Arial" w:hAnsi="Arial" w:cs="Arial"/>
          <w:color w:val="171923"/>
          <w:lang w:val="es-CL"/>
        </w:rPr>
      </w:pPr>
      <w:r w:rsidRPr="003A7D23">
        <w:rPr>
          <w:rFonts w:ascii="Arial" w:eastAsia="Arial" w:hAnsi="Arial" w:cs="Arial"/>
          <w:color w:val="171923"/>
          <w:lang w:val="es-CL"/>
        </w:rPr>
        <w:t>Segundo intento → Fallo → Espera 2s</w:t>
      </w:r>
    </w:p>
    <w:p w14:paraId="4F932B22" w14:textId="77777777" w:rsidR="003A7D23" w:rsidRPr="003A7D23" w:rsidRDefault="003A7D23" w:rsidP="003A7D23">
      <w:pPr>
        <w:numPr>
          <w:ilvl w:val="0"/>
          <w:numId w:val="39"/>
        </w:numPr>
        <w:rPr>
          <w:rFonts w:ascii="Arial" w:eastAsia="Arial" w:hAnsi="Arial" w:cs="Arial"/>
          <w:color w:val="171923"/>
          <w:lang w:val="es-CL"/>
        </w:rPr>
      </w:pPr>
      <w:r w:rsidRPr="003A7D23">
        <w:rPr>
          <w:rFonts w:ascii="Arial" w:eastAsia="Arial" w:hAnsi="Arial" w:cs="Arial"/>
          <w:color w:val="171923"/>
          <w:lang w:val="es-CL"/>
        </w:rPr>
        <w:t>Tercer intento → Fallo → Espera 4s</w:t>
      </w:r>
    </w:p>
    <w:p w14:paraId="5BEA8EDE" w14:textId="77777777" w:rsidR="003A7D23" w:rsidRPr="003A7D23" w:rsidRDefault="003A7D23" w:rsidP="003A7D23">
      <w:pPr>
        <w:numPr>
          <w:ilvl w:val="0"/>
          <w:numId w:val="39"/>
        </w:numPr>
        <w:rPr>
          <w:rFonts w:ascii="Arial" w:eastAsia="Arial" w:hAnsi="Arial" w:cs="Arial"/>
          <w:color w:val="171923"/>
          <w:lang w:val="es-CL"/>
        </w:rPr>
      </w:pPr>
      <w:r w:rsidRPr="003A7D23">
        <w:rPr>
          <w:rFonts w:ascii="Arial" w:eastAsia="Arial" w:hAnsi="Arial" w:cs="Arial"/>
          <w:color w:val="171923"/>
          <w:lang w:val="es-CL"/>
        </w:rPr>
        <w:t xml:space="preserve">Activar </w:t>
      </w:r>
      <w:proofErr w:type="spellStart"/>
      <w:r w:rsidRPr="003A7D23">
        <w:rPr>
          <w:rFonts w:ascii="Arial" w:eastAsia="Arial" w:hAnsi="Arial" w:cs="Arial"/>
          <w:color w:val="171923"/>
          <w:lang w:val="es-CL"/>
        </w:rPr>
        <w:t>fallback</w:t>
      </w:r>
      <w:proofErr w:type="spellEnd"/>
    </w:p>
    <w:p w14:paraId="5077BA7B" w14:textId="77777777" w:rsidR="003A7D23" w:rsidRPr="003A7D23" w:rsidRDefault="003A7D23" w:rsidP="003A7D23">
      <w:pPr>
        <w:rPr>
          <w:rFonts w:ascii="Arial" w:eastAsia="Arial" w:hAnsi="Arial" w:cs="Arial"/>
          <w:b/>
          <w:bCs/>
          <w:color w:val="171923"/>
          <w:lang w:val="es-CL"/>
        </w:rPr>
      </w:pPr>
      <w:r w:rsidRPr="003A7D23">
        <w:rPr>
          <w:rFonts w:ascii="Arial" w:eastAsia="Arial" w:hAnsi="Arial" w:cs="Arial"/>
          <w:b/>
          <w:bCs/>
          <w:color w:val="171923"/>
          <w:lang w:val="es-CL"/>
        </w:rPr>
        <w:t xml:space="preserve">Nivel 2: </w:t>
      </w:r>
      <w:proofErr w:type="spellStart"/>
      <w:r w:rsidRPr="003A7D23">
        <w:rPr>
          <w:rFonts w:ascii="Arial" w:eastAsia="Arial" w:hAnsi="Arial" w:cs="Arial"/>
          <w:b/>
          <w:bCs/>
          <w:color w:val="171923"/>
          <w:lang w:val="es-CL"/>
        </w:rPr>
        <w:t>Circuit</w:t>
      </w:r>
      <w:proofErr w:type="spellEnd"/>
      <w:r w:rsidRPr="003A7D23">
        <w:rPr>
          <w:rFonts w:ascii="Arial" w:eastAsia="Arial" w:hAnsi="Arial" w:cs="Arial"/>
          <w:b/>
          <w:bCs/>
          <w:color w:val="171923"/>
          <w:lang w:val="es-CL"/>
        </w:rPr>
        <w:t xml:space="preserve"> Breaker</w:t>
      </w:r>
    </w:p>
    <w:p w14:paraId="5B73AF7F" w14:textId="77777777" w:rsidR="003A7D23" w:rsidRDefault="003A7D23" w:rsidP="003A7D23">
      <w:pPr>
        <w:rPr>
          <w:rFonts w:ascii="Arial" w:eastAsia="Arial" w:hAnsi="Arial" w:cs="Arial"/>
          <w:color w:val="171923"/>
        </w:rPr>
      </w:pPr>
      <w:proofErr w:type="spellStart"/>
      <w:r w:rsidRPr="003A7D23">
        <w:rPr>
          <w:rFonts w:ascii="Arial" w:eastAsia="Arial" w:hAnsi="Arial" w:cs="Arial"/>
          <w:color w:val="171923"/>
        </w:rPr>
        <w:t>const</w:t>
      </w:r>
      <w:proofErr w:type="spellEnd"/>
      <w:r w:rsidRPr="003A7D23">
        <w:rPr>
          <w:rFonts w:ascii="Arial" w:eastAsia="Arial" w:hAnsi="Arial" w:cs="Arial"/>
          <w:color w:val="171923"/>
        </w:rPr>
        <w:t xml:space="preserve"> </w:t>
      </w:r>
      <w:proofErr w:type="spellStart"/>
      <w:r w:rsidRPr="003A7D23">
        <w:rPr>
          <w:rFonts w:ascii="Arial" w:eastAsia="Arial" w:hAnsi="Arial" w:cs="Arial"/>
          <w:color w:val="171923"/>
        </w:rPr>
        <w:t>circuitBreakerConfig</w:t>
      </w:r>
      <w:proofErr w:type="spellEnd"/>
      <w:r w:rsidRPr="003A7D23">
        <w:rPr>
          <w:rFonts w:ascii="Arial" w:eastAsia="Arial" w:hAnsi="Arial" w:cs="Arial"/>
          <w:color w:val="171923"/>
        </w:rPr>
        <w:t xml:space="preserve"> = { </w:t>
      </w:r>
    </w:p>
    <w:p w14:paraId="78C705E5" w14:textId="77777777" w:rsidR="003A7D23" w:rsidRDefault="003A7D23" w:rsidP="003A7D23">
      <w:pPr>
        <w:ind w:firstLine="720"/>
        <w:rPr>
          <w:rFonts w:ascii="Arial" w:eastAsia="Arial" w:hAnsi="Arial" w:cs="Arial"/>
          <w:color w:val="171923"/>
        </w:rPr>
      </w:pPr>
      <w:proofErr w:type="spellStart"/>
      <w:r w:rsidRPr="003A7D23">
        <w:rPr>
          <w:rFonts w:ascii="Arial" w:eastAsia="Arial" w:hAnsi="Arial" w:cs="Arial"/>
          <w:color w:val="171923"/>
        </w:rPr>
        <w:t>failureThreshold</w:t>
      </w:r>
      <w:proofErr w:type="spellEnd"/>
      <w:r w:rsidRPr="003A7D23">
        <w:rPr>
          <w:rFonts w:ascii="Arial" w:eastAsia="Arial" w:hAnsi="Arial" w:cs="Arial"/>
          <w:color w:val="171923"/>
        </w:rPr>
        <w:t xml:space="preserve">: 5, </w:t>
      </w:r>
      <w:r w:rsidRPr="003A7D23">
        <w:rPr>
          <w:rFonts w:ascii="Arial" w:eastAsia="Arial" w:hAnsi="Arial" w:cs="Arial"/>
          <w:i/>
          <w:iCs/>
          <w:color w:val="171923"/>
        </w:rPr>
        <w:t>// Abre tras 5 fallos consecutivos</w:t>
      </w:r>
      <w:r w:rsidRPr="003A7D23">
        <w:rPr>
          <w:rFonts w:ascii="Arial" w:eastAsia="Arial" w:hAnsi="Arial" w:cs="Arial"/>
          <w:color w:val="171923"/>
        </w:rPr>
        <w:t xml:space="preserve"> </w:t>
      </w:r>
    </w:p>
    <w:p w14:paraId="7C74DD35" w14:textId="77777777" w:rsidR="003A7D23" w:rsidRDefault="003A7D23" w:rsidP="003A7D23">
      <w:pPr>
        <w:ind w:firstLine="720"/>
        <w:rPr>
          <w:rFonts w:ascii="Arial" w:eastAsia="Arial" w:hAnsi="Arial" w:cs="Arial"/>
          <w:color w:val="171923"/>
        </w:rPr>
      </w:pPr>
      <w:proofErr w:type="spellStart"/>
      <w:r w:rsidRPr="003A7D23">
        <w:rPr>
          <w:rFonts w:ascii="Arial" w:eastAsia="Arial" w:hAnsi="Arial" w:cs="Arial"/>
          <w:color w:val="171923"/>
        </w:rPr>
        <w:t>timeout</w:t>
      </w:r>
      <w:proofErr w:type="spellEnd"/>
      <w:r w:rsidRPr="003A7D23">
        <w:rPr>
          <w:rFonts w:ascii="Arial" w:eastAsia="Arial" w:hAnsi="Arial" w:cs="Arial"/>
          <w:color w:val="171923"/>
        </w:rPr>
        <w:t xml:space="preserve">: 60000, </w:t>
      </w:r>
      <w:r w:rsidRPr="003A7D23">
        <w:rPr>
          <w:rFonts w:ascii="Arial" w:eastAsia="Arial" w:hAnsi="Arial" w:cs="Arial"/>
          <w:i/>
          <w:iCs/>
          <w:color w:val="171923"/>
        </w:rPr>
        <w:t>// 60 segundos abierto</w:t>
      </w:r>
      <w:r w:rsidRPr="003A7D23">
        <w:rPr>
          <w:rFonts w:ascii="Arial" w:eastAsia="Arial" w:hAnsi="Arial" w:cs="Arial"/>
          <w:color w:val="171923"/>
        </w:rPr>
        <w:t xml:space="preserve"> </w:t>
      </w:r>
    </w:p>
    <w:p w14:paraId="6E6A97D5" w14:textId="77777777" w:rsidR="003A7D23" w:rsidRDefault="003A7D23" w:rsidP="003A7D23">
      <w:pPr>
        <w:ind w:firstLine="720"/>
        <w:rPr>
          <w:rFonts w:ascii="Arial" w:eastAsia="Arial" w:hAnsi="Arial" w:cs="Arial"/>
          <w:color w:val="171923"/>
        </w:rPr>
      </w:pPr>
      <w:proofErr w:type="spellStart"/>
      <w:r w:rsidRPr="003A7D23">
        <w:rPr>
          <w:rFonts w:ascii="Arial" w:eastAsia="Arial" w:hAnsi="Arial" w:cs="Arial"/>
          <w:color w:val="171923"/>
        </w:rPr>
        <w:t>resetTimeout</w:t>
      </w:r>
      <w:proofErr w:type="spellEnd"/>
      <w:r w:rsidRPr="003A7D23">
        <w:rPr>
          <w:rFonts w:ascii="Arial" w:eastAsia="Arial" w:hAnsi="Arial" w:cs="Arial"/>
          <w:color w:val="171923"/>
        </w:rPr>
        <w:t xml:space="preserve">: 30000 </w:t>
      </w:r>
      <w:r w:rsidRPr="003A7D23">
        <w:rPr>
          <w:rFonts w:ascii="Arial" w:eastAsia="Arial" w:hAnsi="Arial" w:cs="Arial"/>
          <w:i/>
          <w:iCs/>
          <w:color w:val="171923"/>
        </w:rPr>
        <w:t xml:space="preserve">// 30 segundos en </w:t>
      </w:r>
      <w:proofErr w:type="spellStart"/>
      <w:r w:rsidRPr="003A7D23">
        <w:rPr>
          <w:rFonts w:ascii="Arial" w:eastAsia="Arial" w:hAnsi="Arial" w:cs="Arial"/>
          <w:i/>
          <w:iCs/>
          <w:color w:val="171923"/>
        </w:rPr>
        <w:t>half</w:t>
      </w:r>
      <w:proofErr w:type="spellEnd"/>
      <w:r w:rsidRPr="003A7D23">
        <w:rPr>
          <w:rFonts w:ascii="Arial" w:eastAsia="Arial" w:hAnsi="Arial" w:cs="Arial"/>
          <w:i/>
          <w:iCs/>
          <w:color w:val="171923"/>
        </w:rPr>
        <w:t>-open</w:t>
      </w:r>
      <w:r w:rsidRPr="003A7D23">
        <w:rPr>
          <w:rFonts w:ascii="Arial" w:eastAsia="Arial" w:hAnsi="Arial" w:cs="Arial"/>
          <w:color w:val="171923"/>
        </w:rPr>
        <w:t xml:space="preserve"> </w:t>
      </w:r>
    </w:p>
    <w:p w14:paraId="462D4ECC" w14:textId="15CE2625" w:rsidR="003A7D23" w:rsidRDefault="003A7D23" w:rsidP="003A7D23">
      <w:pPr>
        <w:ind w:firstLine="720"/>
        <w:rPr>
          <w:rFonts w:ascii="Arial" w:eastAsia="Arial" w:hAnsi="Arial" w:cs="Arial"/>
          <w:color w:val="171923"/>
        </w:rPr>
      </w:pPr>
      <w:r w:rsidRPr="003A7D23">
        <w:rPr>
          <w:rFonts w:ascii="Arial" w:eastAsia="Arial" w:hAnsi="Arial" w:cs="Arial"/>
          <w:color w:val="171923"/>
        </w:rPr>
        <w:t>};</w:t>
      </w:r>
    </w:p>
    <w:p w14:paraId="469D18C1" w14:textId="77777777" w:rsidR="003A7D23" w:rsidRDefault="003A7D23">
      <w:pPr>
        <w:rPr>
          <w:rFonts w:ascii="Arial" w:eastAsia="Arial" w:hAnsi="Arial" w:cs="Arial"/>
          <w:b/>
          <w:bCs/>
          <w:color w:val="171923"/>
          <w:lang w:val="es-CL"/>
        </w:rPr>
      </w:pPr>
      <w:r>
        <w:rPr>
          <w:rFonts w:ascii="Arial" w:eastAsia="Arial" w:hAnsi="Arial" w:cs="Arial"/>
          <w:b/>
          <w:bCs/>
          <w:color w:val="171923"/>
          <w:lang w:val="es-CL"/>
        </w:rPr>
        <w:br w:type="page"/>
      </w:r>
    </w:p>
    <w:p w14:paraId="4C785263" w14:textId="1F09660F" w:rsidR="003A7D23" w:rsidRPr="003A7D23" w:rsidRDefault="003A7D23" w:rsidP="003A7D23">
      <w:pPr>
        <w:rPr>
          <w:rFonts w:ascii="Arial" w:eastAsia="Arial" w:hAnsi="Arial" w:cs="Arial"/>
          <w:color w:val="171923"/>
          <w:lang w:val="es-CL"/>
        </w:rPr>
      </w:pPr>
      <w:r w:rsidRPr="003A7D23">
        <w:rPr>
          <w:rFonts w:ascii="Arial" w:eastAsia="Arial" w:hAnsi="Arial" w:cs="Arial"/>
          <w:b/>
          <w:bCs/>
          <w:color w:val="171923"/>
          <w:lang w:val="es-CL"/>
        </w:rPr>
        <w:lastRenderedPageBreak/>
        <w:t>Estados:</w:t>
      </w:r>
    </w:p>
    <w:p w14:paraId="3EFD7FB9" w14:textId="77777777" w:rsidR="003A7D23" w:rsidRPr="003A7D23" w:rsidRDefault="003A7D23" w:rsidP="003A7D23">
      <w:pPr>
        <w:numPr>
          <w:ilvl w:val="0"/>
          <w:numId w:val="40"/>
        </w:numPr>
        <w:rPr>
          <w:rFonts w:ascii="Arial" w:eastAsia="Arial" w:hAnsi="Arial" w:cs="Arial"/>
          <w:color w:val="171923"/>
          <w:lang w:val="es-CL"/>
        </w:rPr>
      </w:pPr>
      <w:r w:rsidRPr="003A7D23">
        <w:rPr>
          <w:rFonts w:ascii="Arial" w:eastAsia="Arial" w:hAnsi="Arial" w:cs="Arial"/>
          <w:b/>
          <w:bCs/>
          <w:color w:val="171923"/>
          <w:lang w:val="es-CL"/>
        </w:rPr>
        <w:t>Cerrado:</w:t>
      </w:r>
      <w:r w:rsidRPr="003A7D23">
        <w:rPr>
          <w:rFonts w:ascii="Arial" w:eastAsia="Arial" w:hAnsi="Arial" w:cs="Arial"/>
          <w:color w:val="171923"/>
          <w:lang w:val="es-CL"/>
        </w:rPr>
        <w:t xml:space="preserve"> Sistema normal, permite llamadas</w:t>
      </w:r>
    </w:p>
    <w:p w14:paraId="1E19BB4B" w14:textId="77777777" w:rsidR="003A7D23" w:rsidRPr="003A7D23" w:rsidRDefault="003A7D23" w:rsidP="003A7D23">
      <w:pPr>
        <w:numPr>
          <w:ilvl w:val="0"/>
          <w:numId w:val="40"/>
        </w:numPr>
        <w:rPr>
          <w:rFonts w:ascii="Arial" w:eastAsia="Arial" w:hAnsi="Arial" w:cs="Arial"/>
          <w:color w:val="171923"/>
          <w:lang w:val="es-CL"/>
        </w:rPr>
      </w:pPr>
      <w:r w:rsidRPr="003A7D23">
        <w:rPr>
          <w:rFonts w:ascii="Arial" w:eastAsia="Arial" w:hAnsi="Arial" w:cs="Arial"/>
          <w:b/>
          <w:bCs/>
          <w:color w:val="171923"/>
          <w:lang w:val="es-CL"/>
        </w:rPr>
        <w:t>Abierto:</w:t>
      </w:r>
      <w:r w:rsidRPr="003A7D23">
        <w:rPr>
          <w:rFonts w:ascii="Arial" w:eastAsia="Arial" w:hAnsi="Arial" w:cs="Arial"/>
          <w:color w:val="171923"/>
          <w:lang w:val="es-CL"/>
        </w:rPr>
        <w:t xml:space="preserve"> Tras 5 fallos consecutivos, bloquea llamadas durante 60s</w:t>
      </w:r>
    </w:p>
    <w:p w14:paraId="5C32F2FA" w14:textId="77777777" w:rsidR="003A7D23" w:rsidRPr="003A7D23" w:rsidRDefault="003A7D23" w:rsidP="003A7D23">
      <w:pPr>
        <w:numPr>
          <w:ilvl w:val="0"/>
          <w:numId w:val="40"/>
        </w:numPr>
        <w:rPr>
          <w:rFonts w:ascii="Arial" w:eastAsia="Arial" w:hAnsi="Arial" w:cs="Arial"/>
          <w:color w:val="171923"/>
          <w:lang w:val="es-CL"/>
        </w:rPr>
      </w:pPr>
      <w:proofErr w:type="spellStart"/>
      <w:r w:rsidRPr="003A7D23">
        <w:rPr>
          <w:rFonts w:ascii="Arial" w:eastAsia="Arial" w:hAnsi="Arial" w:cs="Arial"/>
          <w:b/>
          <w:bCs/>
          <w:color w:val="171923"/>
          <w:lang w:val="es-CL"/>
        </w:rPr>
        <w:t>Semi-abierto</w:t>
      </w:r>
      <w:proofErr w:type="spellEnd"/>
      <w:r w:rsidRPr="003A7D23">
        <w:rPr>
          <w:rFonts w:ascii="Arial" w:eastAsia="Arial" w:hAnsi="Arial" w:cs="Arial"/>
          <w:b/>
          <w:bCs/>
          <w:color w:val="171923"/>
          <w:lang w:val="es-CL"/>
        </w:rPr>
        <w:t>:</w:t>
      </w:r>
      <w:r w:rsidRPr="003A7D23">
        <w:rPr>
          <w:rFonts w:ascii="Arial" w:eastAsia="Arial" w:hAnsi="Arial" w:cs="Arial"/>
          <w:color w:val="171923"/>
          <w:lang w:val="es-CL"/>
        </w:rPr>
        <w:t xml:space="preserve"> Tras 60s, permite 1 llamada de prueba </w:t>
      </w:r>
    </w:p>
    <w:p w14:paraId="29A04CA5" w14:textId="77777777" w:rsidR="003A7D23" w:rsidRPr="003A7D23" w:rsidRDefault="003A7D23" w:rsidP="003A7D23">
      <w:pPr>
        <w:numPr>
          <w:ilvl w:val="1"/>
          <w:numId w:val="40"/>
        </w:numPr>
        <w:rPr>
          <w:rFonts w:ascii="Arial" w:eastAsia="Arial" w:hAnsi="Arial" w:cs="Arial"/>
          <w:color w:val="171923"/>
          <w:lang w:val="es-CL"/>
        </w:rPr>
      </w:pPr>
      <w:r w:rsidRPr="003A7D23">
        <w:rPr>
          <w:rFonts w:ascii="Arial" w:eastAsia="Arial" w:hAnsi="Arial" w:cs="Arial"/>
          <w:color w:val="171923"/>
          <w:lang w:val="es-CL"/>
        </w:rPr>
        <w:t>Si éxito → Cerrado</w:t>
      </w:r>
    </w:p>
    <w:p w14:paraId="05A91808" w14:textId="77777777" w:rsidR="003A7D23" w:rsidRPr="003A7D23" w:rsidRDefault="003A7D23" w:rsidP="003A7D23">
      <w:pPr>
        <w:numPr>
          <w:ilvl w:val="1"/>
          <w:numId w:val="40"/>
        </w:numPr>
        <w:rPr>
          <w:rFonts w:ascii="Arial" w:eastAsia="Arial" w:hAnsi="Arial" w:cs="Arial"/>
          <w:color w:val="171923"/>
          <w:lang w:val="es-CL"/>
        </w:rPr>
      </w:pPr>
      <w:r w:rsidRPr="003A7D23">
        <w:rPr>
          <w:rFonts w:ascii="Arial" w:eastAsia="Arial" w:hAnsi="Arial" w:cs="Arial"/>
          <w:color w:val="171923"/>
          <w:lang w:val="es-CL"/>
        </w:rPr>
        <w:t>Si fallo → Abierto nuevamente</w:t>
      </w:r>
    </w:p>
    <w:p w14:paraId="54863BA8" w14:textId="7BA850BC" w:rsidR="003A7D23" w:rsidRDefault="003A7D23" w:rsidP="003A7D23">
      <w:pPr>
        <w:rPr>
          <w:rFonts w:ascii="Arial" w:eastAsia="Arial" w:hAnsi="Arial" w:cs="Arial"/>
          <w:b/>
          <w:bCs/>
          <w:color w:val="171923"/>
        </w:rPr>
      </w:pPr>
      <w:r w:rsidRPr="003A7D23">
        <w:rPr>
          <w:rFonts w:ascii="Arial" w:eastAsia="Arial" w:hAnsi="Arial" w:cs="Arial"/>
          <w:b/>
          <w:bCs/>
          <w:color w:val="171923"/>
        </w:rPr>
        <w:t xml:space="preserve">Nivel 3: Banco de Preguntas </w:t>
      </w:r>
      <w:proofErr w:type="spellStart"/>
      <w:r w:rsidRPr="003A7D23">
        <w:rPr>
          <w:rFonts w:ascii="Arial" w:eastAsia="Arial" w:hAnsi="Arial" w:cs="Arial"/>
          <w:b/>
          <w:bCs/>
          <w:color w:val="171923"/>
        </w:rPr>
        <w:t>Pre-generadas</w:t>
      </w:r>
      <w:proofErr w:type="spellEnd"/>
    </w:p>
    <w:p w14:paraId="7ED73CE2" w14:textId="77777777" w:rsidR="003A7D23" w:rsidRPr="003A7D23" w:rsidRDefault="003A7D23" w:rsidP="003A7D23">
      <w:pPr>
        <w:rPr>
          <w:rFonts w:ascii="Arial" w:eastAsia="Arial" w:hAnsi="Arial" w:cs="Arial"/>
          <w:b/>
          <w:bCs/>
          <w:color w:val="171923"/>
          <w:lang w:val="es-CL"/>
        </w:rPr>
      </w:pPr>
      <w:r w:rsidRPr="003A7D23">
        <w:rPr>
          <w:rFonts w:ascii="Arial" w:eastAsia="Arial" w:hAnsi="Arial" w:cs="Arial"/>
          <w:b/>
          <w:bCs/>
          <w:color w:val="171923"/>
          <w:lang w:val="es-CL"/>
        </w:rPr>
        <w:t>Implementación:</w:t>
      </w:r>
    </w:p>
    <w:p w14:paraId="2247A2AA" w14:textId="77777777" w:rsidR="003A7D23" w:rsidRPr="003A7D23" w:rsidRDefault="003A7D23" w:rsidP="003A7D23">
      <w:pPr>
        <w:numPr>
          <w:ilvl w:val="0"/>
          <w:numId w:val="41"/>
        </w:numPr>
        <w:rPr>
          <w:rFonts w:ascii="Arial" w:eastAsia="Arial" w:hAnsi="Arial" w:cs="Arial"/>
          <w:b/>
          <w:bCs/>
          <w:color w:val="171923"/>
          <w:lang w:val="es-CL"/>
        </w:rPr>
      </w:pPr>
      <w:r w:rsidRPr="003A7D23">
        <w:rPr>
          <w:rFonts w:ascii="Arial" w:eastAsia="Arial" w:hAnsi="Arial" w:cs="Arial"/>
          <w:b/>
          <w:bCs/>
          <w:color w:val="171923"/>
          <w:lang w:val="es-CL"/>
        </w:rPr>
        <w:t>250-300 preguntas curadas por área técnica y nivel</w:t>
      </w:r>
    </w:p>
    <w:p w14:paraId="31381146" w14:textId="77777777" w:rsidR="003A7D23" w:rsidRPr="003A7D23" w:rsidRDefault="003A7D23" w:rsidP="003A7D23">
      <w:pPr>
        <w:numPr>
          <w:ilvl w:val="0"/>
          <w:numId w:val="41"/>
        </w:numPr>
        <w:rPr>
          <w:rFonts w:ascii="Arial" w:eastAsia="Arial" w:hAnsi="Arial" w:cs="Arial"/>
          <w:b/>
          <w:bCs/>
          <w:color w:val="171923"/>
          <w:lang w:val="es-CL"/>
        </w:rPr>
      </w:pPr>
      <w:r w:rsidRPr="003A7D23">
        <w:rPr>
          <w:rFonts w:ascii="Arial" w:eastAsia="Arial" w:hAnsi="Arial" w:cs="Arial"/>
          <w:b/>
          <w:bCs/>
          <w:color w:val="171923"/>
          <w:lang w:val="es-CL"/>
        </w:rPr>
        <w:t>Almacenadas en PostgreSQL</w:t>
      </w:r>
    </w:p>
    <w:p w14:paraId="4EFB8923" w14:textId="77777777" w:rsidR="003A7D23" w:rsidRPr="003A7D23" w:rsidRDefault="003A7D23" w:rsidP="003A7D23">
      <w:pPr>
        <w:numPr>
          <w:ilvl w:val="0"/>
          <w:numId w:val="41"/>
        </w:numPr>
        <w:rPr>
          <w:rFonts w:ascii="Arial" w:eastAsia="Arial" w:hAnsi="Arial" w:cs="Arial"/>
          <w:b/>
          <w:bCs/>
          <w:color w:val="171923"/>
          <w:lang w:val="es-CL"/>
        </w:rPr>
      </w:pPr>
      <w:r w:rsidRPr="003A7D23">
        <w:rPr>
          <w:rFonts w:ascii="Arial" w:eastAsia="Arial" w:hAnsi="Arial" w:cs="Arial"/>
          <w:b/>
          <w:bCs/>
          <w:color w:val="171923"/>
          <w:lang w:val="es-CL"/>
        </w:rPr>
        <w:t xml:space="preserve">Categorizadas por: </w:t>
      </w:r>
    </w:p>
    <w:p w14:paraId="22C8F456" w14:textId="77777777" w:rsidR="003A7D23" w:rsidRPr="003A7D23" w:rsidRDefault="003A7D23" w:rsidP="003A7D23">
      <w:pPr>
        <w:numPr>
          <w:ilvl w:val="1"/>
          <w:numId w:val="41"/>
        </w:numPr>
        <w:rPr>
          <w:rFonts w:ascii="Arial" w:eastAsia="Arial" w:hAnsi="Arial" w:cs="Arial"/>
          <w:b/>
          <w:bCs/>
          <w:color w:val="171923"/>
          <w:lang w:val="es-CL"/>
        </w:rPr>
      </w:pPr>
      <w:r w:rsidRPr="003A7D23">
        <w:rPr>
          <w:rFonts w:ascii="Arial" w:eastAsia="Arial" w:hAnsi="Arial" w:cs="Arial"/>
          <w:b/>
          <w:bCs/>
          <w:color w:val="171923"/>
          <w:lang w:val="es-CL"/>
        </w:rPr>
        <w:t>Área: Frontend, Backend, Full-</w:t>
      </w:r>
      <w:proofErr w:type="spellStart"/>
      <w:r w:rsidRPr="003A7D23">
        <w:rPr>
          <w:rFonts w:ascii="Arial" w:eastAsia="Arial" w:hAnsi="Arial" w:cs="Arial"/>
          <w:b/>
          <w:bCs/>
          <w:color w:val="171923"/>
          <w:lang w:val="es-CL"/>
        </w:rPr>
        <w:t>Stack</w:t>
      </w:r>
      <w:proofErr w:type="spellEnd"/>
      <w:r w:rsidRPr="003A7D23">
        <w:rPr>
          <w:rFonts w:ascii="Arial" w:eastAsia="Arial" w:hAnsi="Arial" w:cs="Arial"/>
          <w:b/>
          <w:bCs/>
          <w:color w:val="171923"/>
          <w:lang w:val="es-CL"/>
        </w:rPr>
        <w:t xml:space="preserve">, DevOps, QA, Data </w:t>
      </w:r>
      <w:proofErr w:type="spellStart"/>
      <w:r w:rsidRPr="003A7D23">
        <w:rPr>
          <w:rFonts w:ascii="Arial" w:eastAsia="Arial" w:hAnsi="Arial" w:cs="Arial"/>
          <w:b/>
          <w:bCs/>
          <w:color w:val="171923"/>
          <w:lang w:val="es-CL"/>
        </w:rPr>
        <w:t>Science</w:t>
      </w:r>
      <w:proofErr w:type="spellEnd"/>
    </w:p>
    <w:p w14:paraId="12523AF2" w14:textId="77777777" w:rsidR="003A7D23" w:rsidRPr="003A7D23" w:rsidRDefault="003A7D23" w:rsidP="003A7D23">
      <w:pPr>
        <w:numPr>
          <w:ilvl w:val="1"/>
          <w:numId w:val="41"/>
        </w:numPr>
        <w:rPr>
          <w:rFonts w:ascii="Arial" w:eastAsia="Arial" w:hAnsi="Arial" w:cs="Arial"/>
          <w:b/>
          <w:bCs/>
          <w:color w:val="171923"/>
          <w:lang w:val="es-CL"/>
        </w:rPr>
      </w:pPr>
      <w:r w:rsidRPr="003A7D23">
        <w:rPr>
          <w:rFonts w:ascii="Arial" w:eastAsia="Arial" w:hAnsi="Arial" w:cs="Arial"/>
          <w:b/>
          <w:bCs/>
          <w:color w:val="171923"/>
          <w:lang w:val="es-CL"/>
        </w:rPr>
        <w:t>Nivel: Junior, Semi-Senior, Senior</w:t>
      </w:r>
    </w:p>
    <w:p w14:paraId="77AC1620" w14:textId="77777777" w:rsidR="003A7D23" w:rsidRPr="003A7D23" w:rsidRDefault="003A7D23" w:rsidP="003A7D23">
      <w:pPr>
        <w:numPr>
          <w:ilvl w:val="1"/>
          <w:numId w:val="41"/>
        </w:numPr>
        <w:rPr>
          <w:rFonts w:ascii="Arial" w:eastAsia="Arial" w:hAnsi="Arial" w:cs="Arial"/>
          <w:b/>
          <w:bCs/>
          <w:color w:val="171923"/>
          <w:lang w:val="es-CL"/>
        </w:rPr>
      </w:pPr>
      <w:r w:rsidRPr="003A7D23">
        <w:rPr>
          <w:rFonts w:ascii="Arial" w:eastAsia="Arial" w:hAnsi="Arial" w:cs="Arial"/>
          <w:b/>
          <w:bCs/>
          <w:color w:val="171923"/>
          <w:lang w:val="es-CL"/>
        </w:rPr>
        <w:t>Tipo: Técnica, Comportamental, Situacional</w:t>
      </w:r>
    </w:p>
    <w:p w14:paraId="1FD9BD04" w14:textId="77777777" w:rsidR="003A7D23" w:rsidRPr="003A7D23" w:rsidRDefault="003A7D23" w:rsidP="003A7D23">
      <w:pPr>
        <w:rPr>
          <w:rFonts w:ascii="Arial" w:eastAsia="Arial" w:hAnsi="Arial" w:cs="Arial"/>
          <w:b/>
          <w:bCs/>
          <w:color w:val="171923"/>
          <w:lang w:val="es-CL"/>
        </w:rPr>
      </w:pPr>
      <w:r w:rsidRPr="003A7D23">
        <w:rPr>
          <w:rFonts w:ascii="Arial" w:eastAsia="Arial" w:hAnsi="Arial" w:cs="Arial"/>
          <w:b/>
          <w:bCs/>
          <w:color w:val="171923"/>
          <w:lang w:val="es-CL"/>
        </w:rPr>
        <w:t>Estructura de datos:</w:t>
      </w:r>
    </w:p>
    <w:p w14:paraId="09AA0FFF" w14:textId="77777777" w:rsidR="003A7D23" w:rsidRPr="003A7D23" w:rsidRDefault="003A7D23" w:rsidP="003A7D23">
      <w:pPr>
        <w:rPr>
          <w:rFonts w:ascii="Arial" w:eastAsia="Arial" w:hAnsi="Arial" w:cs="Arial"/>
          <w:color w:val="171923"/>
        </w:rPr>
      </w:pPr>
      <w:r w:rsidRPr="003A7D23">
        <w:rPr>
          <w:rFonts w:ascii="Arial" w:eastAsia="Arial" w:hAnsi="Arial" w:cs="Arial"/>
          <w:color w:val="171923"/>
        </w:rPr>
        <w:t xml:space="preserve">CREATE TABLE </w:t>
      </w:r>
      <w:proofErr w:type="spellStart"/>
      <w:r w:rsidRPr="003A7D23">
        <w:rPr>
          <w:rFonts w:ascii="Arial" w:eastAsia="Arial" w:hAnsi="Arial" w:cs="Arial"/>
          <w:color w:val="171923"/>
        </w:rPr>
        <w:t>fallback_questions</w:t>
      </w:r>
      <w:proofErr w:type="spellEnd"/>
      <w:r w:rsidRPr="003A7D23">
        <w:rPr>
          <w:rFonts w:ascii="Arial" w:eastAsia="Arial" w:hAnsi="Arial" w:cs="Arial"/>
          <w:color w:val="171923"/>
        </w:rPr>
        <w:t xml:space="preserve"> ( </w:t>
      </w:r>
    </w:p>
    <w:p w14:paraId="5F9756B2" w14:textId="77777777" w:rsidR="003A7D23" w:rsidRPr="003A7D23" w:rsidRDefault="003A7D23" w:rsidP="003A7D23">
      <w:pPr>
        <w:ind w:firstLine="720"/>
        <w:rPr>
          <w:rFonts w:ascii="Arial" w:eastAsia="Arial" w:hAnsi="Arial" w:cs="Arial"/>
          <w:color w:val="171923"/>
        </w:rPr>
      </w:pPr>
      <w:r w:rsidRPr="003A7D23">
        <w:rPr>
          <w:rFonts w:ascii="Arial" w:eastAsia="Arial" w:hAnsi="Arial" w:cs="Arial"/>
          <w:color w:val="171923"/>
        </w:rPr>
        <w:t xml:space="preserve">id SERIAL PRIMARY KEY, </w:t>
      </w:r>
    </w:p>
    <w:p w14:paraId="4DCC3FB1" w14:textId="77777777" w:rsidR="003A7D23" w:rsidRPr="003A7D23" w:rsidRDefault="003A7D23" w:rsidP="003A7D23">
      <w:pPr>
        <w:ind w:firstLine="720"/>
        <w:rPr>
          <w:rFonts w:ascii="Arial" w:eastAsia="Arial" w:hAnsi="Arial" w:cs="Arial"/>
          <w:color w:val="171923"/>
        </w:rPr>
      </w:pPr>
      <w:proofErr w:type="spellStart"/>
      <w:r w:rsidRPr="003A7D23">
        <w:rPr>
          <w:rFonts w:ascii="Arial" w:eastAsia="Arial" w:hAnsi="Arial" w:cs="Arial"/>
          <w:color w:val="171923"/>
        </w:rPr>
        <w:t>question</w:t>
      </w:r>
      <w:proofErr w:type="spellEnd"/>
      <w:r w:rsidRPr="003A7D23">
        <w:rPr>
          <w:rFonts w:ascii="Arial" w:eastAsia="Arial" w:hAnsi="Arial" w:cs="Arial"/>
          <w:color w:val="171923"/>
        </w:rPr>
        <w:t xml:space="preserve"> TEXT NOT NULL, </w:t>
      </w:r>
      <w:proofErr w:type="spellStart"/>
      <w:r w:rsidRPr="003A7D23">
        <w:rPr>
          <w:rFonts w:ascii="Arial" w:eastAsia="Arial" w:hAnsi="Arial" w:cs="Arial"/>
          <w:color w:val="171923"/>
        </w:rPr>
        <w:t>area</w:t>
      </w:r>
      <w:proofErr w:type="spellEnd"/>
      <w:r w:rsidRPr="003A7D23">
        <w:rPr>
          <w:rFonts w:ascii="Arial" w:eastAsia="Arial" w:hAnsi="Arial" w:cs="Arial"/>
          <w:color w:val="171923"/>
        </w:rPr>
        <w:t xml:space="preserve"> VARCHAR(50) NOT NULL, </w:t>
      </w:r>
    </w:p>
    <w:p w14:paraId="5BD086DC" w14:textId="77777777" w:rsidR="003A7D23" w:rsidRPr="003A7D23" w:rsidRDefault="003A7D23" w:rsidP="003A7D23">
      <w:pPr>
        <w:ind w:firstLine="720"/>
        <w:rPr>
          <w:rFonts w:ascii="Arial" w:eastAsia="Arial" w:hAnsi="Arial" w:cs="Arial"/>
          <w:color w:val="171923"/>
        </w:rPr>
      </w:pPr>
      <w:proofErr w:type="spellStart"/>
      <w:r w:rsidRPr="003A7D23">
        <w:rPr>
          <w:rFonts w:ascii="Arial" w:eastAsia="Arial" w:hAnsi="Arial" w:cs="Arial"/>
          <w:color w:val="171923"/>
        </w:rPr>
        <w:t>level</w:t>
      </w:r>
      <w:proofErr w:type="spellEnd"/>
      <w:r w:rsidRPr="003A7D23">
        <w:rPr>
          <w:rFonts w:ascii="Arial" w:eastAsia="Arial" w:hAnsi="Arial" w:cs="Arial"/>
          <w:color w:val="171923"/>
        </w:rPr>
        <w:t xml:space="preserve"> VARCHAR(20) NOT NULL, </w:t>
      </w:r>
    </w:p>
    <w:p w14:paraId="32246661" w14:textId="39786BE8" w:rsidR="003A7D23" w:rsidRPr="003A7D23" w:rsidRDefault="003A7D23" w:rsidP="003A7D23">
      <w:pPr>
        <w:ind w:firstLine="720"/>
        <w:rPr>
          <w:rFonts w:ascii="Arial" w:eastAsia="Arial" w:hAnsi="Arial" w:cs="Arial"/>
          <w:color w:val="171923"/>
        </w:rPr>
      </w:pPr>
      <w:proofErr w:type="spellStart"/>
      <w:r w:rsidRPr="003A7D23">
        <w:rPr>
          <w:rFonts w:ascii="Arial" w:eastAsia="Arial" w:hAnsi="Arial" w:cs="Arial"/>
          <w:color w:val="171923"/>
        </w:rPr>
        <w:t>type</w:t>
      </w:r>
      <w:proofErr w:type="spellEnd"/>
      <w:r w:rsidRPr="003A7D23">
        <w:rPr>
          <w:rFonts w:ascii="Arial" w:eastAsia="Arial" w:hAnsi="Arial" w:cs="Arial"/>
          <w:color w:val="171923"/>
        </w:rPr>
        <w:t xml:space="preserve"> VARCHAR(30) NOT NULL, </w:t>
      </w:r>
    </w:p>
    <w:p w14:paraId="4DC97300" w14:textId="77777777" w:rsidR="003A7D23" w:rsidRPr="003A7D23" w:rsidRDefault="003A7D23" w:rsidP="003A7D23">
      <w:pPr>
        <w:ind w:firstLine="720"/>
        <w:rPr>
          <w:rFonts w:ascii="Arial" w:eastAsia="Arial" w:hAnsi="Arial" w:cs="Arial"/>
          <w:color w:val="171923"/>
        </w:rPr>
      </w:pPr>
      <w:proofErr w:type="spellStart"/>
      <w:r w:rsidRPr="003A7D23">
        <w:rPr>
          <w:rFonts w:ascii="Arial" w:eastAsia="Arial" w:hAnsi="Arial" w:cs="Arial"/>
          <w:color w:val="171923"/>
        </w:rPr>
        <w:t>difficulty_score</w:t>
      </w:r>
      <w:proofErr w:type="spellEnd"/>
      <w:r w:rsidRPr="003A7D23">
        <w:rPr>
          <w:rFonts w:ascii="Arial" w:eastAsia="Arial" w:hAnsi="Arial" w:cs="Arial"/>
          <w:color w:val="171923"/>
        </w:rPr>
        <w:t xml:space="preserve"> INT CHECK (</w:t>
      </w:r>
      <w:proofErr w:type="spellStart"/>
      <w:r w:rsidRPr="003A7D23">
        <w:rPr>
          <w:rFonts w:ascii="Arial" w:eastAsia="Arial" w:hAnsi="Arial" w:cs="Arial"/>
          <w:color w:val="171923"/>
        </w:rPr>
        <w:t>difficulty_score</w:t>
      </w:r>
      <w:proofErr w:type="spellEnd"/>
      <w:r w:rsidRPr="003A7D23">
        <w:rPr>
          <w:rFonts w:ascii="Arial" w:eastAsia="Arial" w:hAnsi="Arial" w:cs="Arial"/>
          <w:color w:val="171923"/>
        </w:rPr>
        <w:t xml:space="preserve"> BETWEEN 1 AND 10), </w:t>
      </w:r>
    </w:p>
    <w:p w14:paraId="70EF4BF9" w14:textId="77777777" w:rsidR="003A7D23" w:rsidRPr="003A7D23" w:rsidRDefault="003A7D23" w:rsidP="003A7D23">
      <w:pPr>
        <w:ind w:firstLine="720"/>
        <w:rPr>
          <w:rFonts w:ascii="Arial" w:eastAsia="Arial" w:hAnsi="Arial" w:cs="Arial"/>
          <w:color w:val="171923"/>
        </w:rPr>
      </w:pPr>
      <w:proofErr w:type="spellStart"/>
      <w:r w:rsidRPr="003A7D23">
        <w:rPr>
          <w:rFonts w:ascii="Arial" w:eastAsia="Arial" w:hAnsi="Arial" w:cs="Arial"/>
          <w:color w:val="171923"/>
        </w:rPr>
        <w:t>created_at</w:t>
      </w:r>
      <w:proofErr w:type="spellEnd"/>
      <w:r w:rsidRPr="003A7D23">
        <w:rPr>
          <w:rFonts w:ascii="Arial" w:eastAsia="Arial" w:hAnsi="Arial" w:cs="Arial"/>
          <w:color w:val="171923"/>
        </w:rPr>
        <w:t xml:space="preserve"> TIMESTAMP DEFAULT NOW() </w:t>
      </w:r>
    </w:p>
    <w:p w14:paraId="1F45E0A1" w14:textId="444D9F91" w:rsidR="003A7D23" w:rsidRPr="003A7D23" w:rsidRDefault="003A7D23" w:rsidP="003A7D23">
      <w:pPr>
        <w:rPr>
          <w:rFonts w:ascii="Arial" w:eastAsia="Arial" w:hAnsi="Arial" w:cs="Arial"/>
          <w:color w:val="171923"/>
        </w:rPr>
      </w:pPr>
      <w:r w:rsidRPr="003A7D23">
        <w:rPr>
          <w:rFonts w:ascii="Arial" w:eastAsia="Arial" w:hAnsi="Arial" w:cs="Arial"/>
          <w:color w:val="171923"/>
        </w:rPr>
        <w:t>);</w:t>
      </w:r>
    </w:p>
    <w:p w14:paraId="280CF1CE" w14:textId="77777777" w:rsidR="003A7D23" w:rsidRDefault="003A7D23">
      <w:pPr>
        <w:rPr>
          <w:rFonts w:ascii="Arial" w:eastAsia="Arial" w:hAnsi="Arial" w:cs="Arial"/>
          <w:b/>
          <w:bCs/>
          <w:color w:val="171923"/>
          <w:lang w:val="es-CL"/>
        </w:rPr>
      </w:pPr>
      <w:r>
        <w:rPr>
          <w:rFonts w:ascii="Arial" w:eastAsia="Arial" w:hAnsi="Arial" w:cs="Arial"/>
          <w:b/>
          <w:bCs/>
          <w:color w:val="171923"/>
          <w:lang w:val="es-CL"/>
        </w:rPr>
        <w:br w:type="page"/>
      </w:r>
    </w:p>
    <w:p w14:paraId="2B52D4CE" w14:textId="418F0DB0" w:rsidR="003A7D23" w:rsidRPr="003A7D23" w:rsidRDefault="003A7D23" w:rsidP="003A7D23">
      <w:pPr>
        <w:rPr>
          <w:rFonts w:ascii="Arial" w:eastAsia="Arial" w:hAnsi="Arial" w:cs="Arial"/>
          <w:b/>
          <w:bCs/>
          <w:color w:val="171923"/>
          <w:lang w:val="es-CL"/>
        </w:rPr>
      </w:pPr>
      <w:r w:rsidRPr="003A7D23">
        <w:rPr>
          <w:rFonts w:ascii="Arial" w:eastAsia="Arial" w:hAnsi="Arial" w:cs="Arial"/>
          <w:b/>
          <w:bCs/>
          <w:color w:val="171923"/>
          <w:lang w:val="es-CL"/>
        </w:rPr>
        <w:lastRenderedPageBreak/>
        <w:t>Lógica de selección:</w:t>
      </w:r>
    </w:p>
    <w:p w14:paraId="23BAAC6B" w14:textId="77777777" w:rsidR="003A7D23" w:rsidRPr="003A7D23" w:rsidRDefault="003A7D23" w:rsidP="003A7D23">
      <w:pPr>
        <w:pStyle w:val="Prrafodelista"/>
        <w:numPr>
          <w:ilvl w:val="0"/>
          <w:numId w:val="44"/>
        </w:numPr>
        <w:rPr>
          <w:rFonts w:ascii="Arial" w:eastAsia="Arial" w:hAnsi="Arial" w:cs="Arial"/>
          <w:color w:val="171923"/>
          <w:lang w:val="es-CL"/>
        </w:rPr>
      </w:pPr>
      <w:r w:rsidRPr="003A7D23">
        <w:rPr>
          <w:rFonts w:ascii="Arial" w:eastAsia="Arial" w:hAnsi="Arial" w:cs="Arial"/>
          <w:color w:val="171923"/>
          <w:lang w:val="es-CL"/>
        </w:rPr>
        <w:t>Si OpenAI disponible → Pregunta generada por IA</w:t>
      </w:r>
    </w:p>
    <w:p w14:paraId="4B754695" w14:textId="77777777" w:rsidR="003A7D23" w:rsidRPr="003A7D23" w:rsidRDefault="003A7D23" w:rsidP="003A7D23">
      <w:pPr>
        <w:pStyle w:val="Prrafodelista"/>
        <w:numPr>
          <w:ilvl w:val="0"/>
          <w:numId w:val="44"/>
        </w:numPr>
        <w:rPr>
          <w:rFonts w:ascii="Arial" w:eastAsia="Arial" w:hAnsi="Arial" w:cs="Arial"/>
          <w:color w:val="171923"/>
          <w:lang w:val="es-CL"/>
        </w:rPr>
      </w:pPr>
      <w:r w:rsidRPr="003A7D23">
        <w:rPr>
          <w:rFonts w:ascii="Arial" w:eastAsia="Arial" w:hAnsi="Arial" w:cs="Arial"/>
          <w:color w:val="171923"/>
          <w:lang w:val="es-CL"/>
        </w:rPr>
        <w:t>Si OpenAI falla → Pregunta aleatoria del banco que coincida con perfil de usuario</w:t>
      </w:r>
    </w:p>
    <w:p w14:paraId="000BA026" w14:textId="433AB082" w:rsidR="003A7D23" w:rsidRPr="003A7D23" w:rsidRDefault="003A7D23" w:rsidP="003A7D23">
      <w:pPr>
        <w:pStyle w:val="Prrafodelista"/>
        <w:numPr>
          <w:ilvl w:val="0"/>
          <w:numId w:val="44"/>
        </w:numPr>
        <w:rPr>
          <w:rFonts w:ascii="Arial" w:eastAsia="Arial" w:hAnsi="Arial" w:cs="Arial"/>
          <w:color w:val="171923"/>
          <w:lang w:val="es-CL"/>
        </w:rPr>
      </w:pPr>
      <w:r w:rsidRPr="003A7D23">
        <w:rPr>
          <w:rFonts w:ascii="Arial" w:eastAsia="Arial" w:hAnsi="Arial" w:cs="Arial"/>
          <w:color w:val="171923"/>
        </w:rPr>
        <w:t>Rotación inteligente: No repetir preguntas de las últimas 3 entrevistas</w:t>
      </w:r>
    </w:p>
    <w:p w14:paraId="4278E23D" w14:textId="77777777" w:rsidR="009159EB" w:rsidRPr="009159EB" w:rsidRDefault="009159EB" w:rsidP="009159EB">
      <w:pPr>
        <w:rPr>
          <w:rFonts w:ascii="Arial" w:eastAsia="Arial" w:hAnsi="Arial" w:cs="Arial"/>
          <w:b/>
          <w:bCs/>
          <w:color w:val="171923"/>
          <w:lang w:val="es-CL"/>
        </w:rPr>
      </w:pPr>
      <w:r w:rsidRPr="009159EB">
        <w:rPr>
          <w:rFonts w:ascii="Arial" w:eastAsia="Arial" w:hAnsi="Arial" w:cs="Arial"/>
          <w:b/>
          <w:bCs/>
          <w:color w:val="171923"/>
          <w:lang w:val="es-CL"/>
        </w:rPr>
        <w:t xml:space="preserve">Nivel 4: </w:t>
      </w:r>
      <w:proofErr w:type="spellStart"/>
      <w:r w:rsidRPr="009159EB">
        <w:rPr>
          <w:rFonts w:ascii="Arial" w:eastAsia="Arial" w:hAnsi="Arial" w:cs="Arial"/>
          <w:b/>
          <w:bCs/>
          <w:color w:val="171923"/>
          <w:lang w:val="es-CL"/>
        </w:rPr>
        <w:t>Provider</w:t>
      </w:r>
      <w:proofErr w:type="spellEnd"/>
      <w:r w:rsidRPr="009159EB">
        <w:rPr>
          <w:rFonts w:ascii="Arial" w:eastAsia="Arial" w:hAnsi="Arial" w:cs="Arial"/>
          <w:b/>
          <w:bCs/>
          <w:color w:val="171923"/>
          <w:lang w:val="es-CL"/>
        </w:rPr>
        <w:t xml:space="preserve"> Alternativo (Futuro)</w:t>
      </w:r>
    </w:p>
    <w:p w14:paraId="328C130E" w14:textId="77777777" w:rsidR="009159EB" w:rsidRPr="009159EB" w:rsidRDefault="009159EB" w:rsidP="009159EB">
      <w:pPr>
        <w:rPr>
          <w:rFonts w:ascii="Arial" w:eastAsia="Arial" w:hAnsi="Arial" w:cs="Arial"/>
          <w:b/>
          <w:bCs/>
          <w:color w:val="171923"/>
          <w:lang w:val="es-CL"/>
        </w:rPr>
      </w:pPr>
      <w:r w:rsidRPr="009159EB">
        <w:rPr>
          <w:rFonts w:ascii="Arial" w:eastAsia="Arial" w:hAnsi="Arial" w:cs="Arial"/>
          <w:b/>
          <w:bCs/>
          <w:color w:val="171923"/>
          <w:lang w:val="es-CL"/>
        </w:rPr>
        <w:t>Plan para v2.0:</w:t>
      </w:r>
    </w:p>
    <w:p w14:paraId="42C3D235" w14:textId="77777777" w:rsidR="009159EB" w:rsidRPr="009159EB" w:rsidRDefault="009159EB" w:rsidP="009159EB">
      <w:pPr>
        <w:pStyle w:val="Prrafodelista"/>
        <w:numPr>
          <w:ilvl w:val="0"/>
          <w:numId w:val="44"/>
        </w:numPr>
        <w:rPr>
          <w:rFonts w:ascii="Arial" w:eastAsia="Arial" w:hAnsi="Arial" w:cs="Arial"/>
          <w:color w:val="171923"/>
          <w:lang w:val="es-CL"/>
        </w:rPr>
      </w:pPr>
      <w:r w:rsidRPr="009159EB">
        <w:rPr>
          <w:rFonts w:ascii="Arial" w:eastAsia="Arial" w:hAnsi="Arial" w:cs="Arial"/>
          <w:color w:val="171923"/>
          <w:lang w:val="es-CL"/>
        </w:rPr>
        <w:t>Integración con Google Gemini como proveedor secundario</w:t>
      </w:r>
    </w:p>
    <w:p w14:paraId="6D641816" w14:textId="77777777" w:rsidR="009159EB" w:rsidRPr="009159EB" w:rsidRDefault="009159EB" w:rsidP="009159EB">
      <w:pPr>
        <w:pStyle w:val="Prrafodelista"/>
        <w:numPr>
          <w:ilvl w:val="0"/>
          <w:numId w:val="44"/>
        </w:numPr>
        <w:rPr>
          <w:rFonts w:ascii="Arial" w:eastAsia="Arial" w:hAnsi="Arial" w:cs="Arial"/>
          <w:color w:val="171923"/>
          <w:lang w:val="es-CL"/>
        </w:rPr>
      </w:pPr>
      <w:proofErr w:type="spellStart"/>
      <w:r w:rsidRPr="009159EB">
        <w:rPr>
          <w:rFonts w:ascii="Arial" w:eastAsia="Arial" w:hAnsi="Arial" w:cs="Arial"/>
          <w:color w:val="171923"/>
          <w:lang w:val="es-CL"/>
        </w:rPr>
        <w:t>Switching</w:t>
      </w:r>
      <w:proofErr w:type="spellEnd"/>
      <w:r w:rsidRPr="009159EB">
        <w:rPr>
          <w:rFonts w:ascii="Arial" w:eastAsia="Arial" w:hAnsi="Arial" w:cs="Arial"/>
          <w:color w:val="171923"/>
          <w:lang w:val="es-CL"/>
        </w:rPr>
        <w:t xml:space="preserve"> automático si OpenAI falla consistentemente</w:t>
      </w:r>
    </w:p>
    <w:p w14:paraId="33FD0638" w14:textId="77777777" w:rsidR="009159EB" w:rsidRPr="009159EB" w:rsidRDefault="009159EB" w:rsidP="009159EB">
      <w:pPr>
        <w:pStyle w:val="Prrafodelista"/>
        <w:numPr>
          <w:ilvl w:val="0"/>
          <w:numId w:val="44"/>
        </w:numPr>
        <w:rPr>
          <w:rFonts w:ascii="Arial" w:eastAsia="Arial" w:hAnsi="Arial" w:cs="Arial"/>
          <w:color w:val="171923"/>
          <w:lang w:val="es-CL"/>
        </w:rPr>
      </w:pPr>
      <w:r w:rsidRPr="009159EB">
        <w:rPr>
          <w:rFonts w:ascii="Arial" w:eastAsia="Arial" w:hAnsi="Arial" w:cs="Arial"/>
          <w:color w:val="171923"/>
          <w:lang w:val="es-CL"/>
        </w:rPr>
        <w:t>Configuración por variable de entorno</w:t>
      </w:r>
    </w:p>
    <w:p w14:paraId="0CE4607F" w14:textId="77777777" w:rsidR="009159EB" w:rsidRPr="009159EB" w:rsidRDefault="009159EB" w:rsidP="009159EB">
      <w:pPr>
        <w:rPr>
          <w:rFonts w:ascii="Arial" w:eastAsia="Arial" w:hAnsi="Arial" w:cs="Arial"/>
          <w:b/>
          <w:bCs/>
          <w:color w:val="171923"/>
          <w:lang w:val="es-CL"/>
        </w:rPr>
      </w:pPr>
      <w:proofErr w:type="spellStart"/>
      <w:r w:rsidRPr="009159EB">
        <w:rPr>
          <w:rFonts w:ascii="Arial" w:eastAsia="Arial" w:hAnsi="Arial" w:cs="Arial"/>
          <w:b/>
          <w:bCs/>
          <w:color w:val="171923"/>
          <w:lang w:val="es-CL"/>
        </w:rPr>
        <w:t>Trade-offs</w:t>
      </w:r>
      <w:proofErr w:type="spellEnd"/>
      <w:r w:rsidRPr="009159EB">
        <w:rPr>
          <w:rFonts w:ascii="Arial" w:eastAsia="Arial" w:hAnsi="Arial" w:cs="Arial"/>
          <w:b/>
          <w:bCs/>
          <w:color w:val="171923"/>
          <w:lang w:val="es-CL"/>
        </w:rPr>
        <w:t>:</w:t>
      </w:r>
    </w:p>
    <w:p w14:paraId="3056ACEC" w14:textId="77777777" w:rsidR="009159EB" w:rsidRPr="009159EB" w:rsidRDefault="009159EB" w:rsidP="009159EB">
      <w:pPr>
        <w:pStyle w:val="Prrafodelista"/>
        <w:numPr>
          <w:ilvl w:val="0"/>
          <w:numId w:val="44"/>
        </w:numPr>
        <w:rPr>
          <w:rFonts w:ascii="Arial" w:eastAsia="Arial" w:hAnsi="Arial" w:cs="Arial"/>
          <w:color w:val="171923"/>
          <w:lang w:val="es-CL"/>
        </w:rPr>
      </w:pPr>
      <w:r w:rsidRPr="009159EB">
        <w:rPr>
          <w:rFonts w:ascii="Arial" w:eastAsia="Arial" w:hAnsi="Arial" w:cs="Arial"/>
          <w:color w:val="171923"/>
          <w:lang w:val="es-CL"/>
        </w:rPr>
        <w:t>Ventaja: Sistema funcional incluso con APIs caídas</w:t>
      </w:r>
    </w:p>
    <w:p w14:paraId="0834A9D6" w14:textId="77777777" w:rsidR="009159EB" w:rsidRPr="009159EB" w:rsidRDefault="009159EB" w:rsidP="009159EB">
      <w:pPr>
        <w:pStyle w:val="Prrafodelista"/>
        <w:numPr>
          <w:ilvl w:val="0"/>
          <w:numId w:val="44"/>
        </w:numPr>
        <w:rPr>
          <w:rFonts w:ascii="Arial" w:eastAsia="Arial" w:hAnsi="Arial" w:cs="Arial"/>
          <w:color w:val="171923"/>
          <w:lang w:val="es-CL"/>
        </w:rPr>
      </w:pPr>
      <w:r w:rsidRPr="009159EB">
        <w:rPr>
          <w:rFonts w:ascii="Arial" w:eastAsia="Arial" w:hAnsi="Arial" w:cs="Arial"/>
          <w:color w:val="171923"/>
          <w:lang w:val="es-CL"/>
        </w:rPr>
        <w:t>Desventaja: Preguntas del banco son menos contextualizadas que las generadas por IA</w:t>
      </w:r>
    </w:p>
    <w:p w14:paraId="676430E2" w14:textId="77777777" w:rsidR="009159EB" w:rsidRPr="009159EB" w:rsidRDefault="009159EB" w:rsidP="009159EB">
      <w:pPr>
        <w:pStyle w:val="Prrafodelista"/>
        <w:numPr>
          <w:ilvl w:val="0"/>
          <w:numId w:val="44"/>
        </w:numPr>
        <w:rPr>
          <w:rFonts w:ascii="Arial" w:eastAsia="Arial" w:hAnsi="Arial" w:cs="Arial"/>
          <w:color w:val="171923"/>
          <w:lang w:val="es-CL"/>
        </w:rPr>
      </w:pPr>
      <w:r w:rsidRPr="009159EB">
        <w:rPr>
          <w:rFonts w:ascii="Arial" w:eastAsia="Arial" w:hAnsi="Arial" w:cs="Arial"/>
          <w:color w:val="171923"/>
          <w:lang w:val="es-CL"/>
        </w:rPr>
        <w:t>Compromiso aceptado: Es mejor una experiencia con preguntas genéricas que ninguna experiencia</w:t>
      </w:r>
    </w:p>
    <w:p w14:paraId="5A166E2E" w14:textId="076D70AF" w:rsidR="009159EB" w:rsidRPr="00BE1371" w:rsidRDefault="009159EB" w:rsidP="009159EB">
      <w:pPr>
        <w:pStyle w:val="Ttulo2"/>
        <w:spacing w:after="120"/>
        <w:jc w:val="both"/>
        <w:rPr>
          <w:rFonts w:ascii="Calibri" w:eastAsia="Calibri" w:hAnsi="Calibri" w:cs="Calibri"/>
          <w:color w:val="366091"/>
        </w:rPr>
      </w:pPr>
      <w:bookmarkStart w:id="60" w:name="_Toc215761960"/>
      <w:r w:rsidRPr="00BE1371">
        <w:rPr>
          <w:rFonts w:ascii="Calibri" w:eastAsia="Calibri" w:hAnsi="Calibri" w:cs="Calibri"/>
          <w:color w:val="366091"/>
        </w:rPr>
        <w:t>1</w:t>
      </w:r>
      <w:r>
        <w:rPr>
          <w:rFonts w:ascii="Calibri" w:eastAsia="Calibri" w:hAnsi="Calibri" w:cs="Calibri"/>
          <w:color w:val="366091"/>
        </w:rPr>
        <w:t>0</w:t>
      </w:r>
      <w:r w:rsidRPr="00BE1371">
        <w:rPr>
          <w:rFonts w:ascii="Calibri" w:eastAsia="Calibri" w:hAnsi="Calibri" w:cs="Calibri"/>
          <w:color w:val="366091"/>
        </w:rPr>
        <w:t>.</w:t>
      </w:r>
      <w:r>
        <w:rPr>
          <w:rFonts w:ascii="Calibri" w:eastAsia="Calibri" w:hAnsi="Calibri" w:cs="Calibri"/>
          <w:color w:val="366091"/>
        </w:rPr>
        <w:t>9</w:t>
      </w:r>
      <w:r w:rsidRPr="00BE1371">
        <w:rPr>
          <w:rFonts w:ascii="Calibri" w:eastAsia="Calibri" w:hAnsi="Calibri" w:cs="Calibri"/>
          <w:color w:val="366091"/>
        </w:rPr>
        <w:t xml:space="preserve"> </w:t>
      </w:r>
      <w:r w:rsidRPr="009159EB">
        <w:rPr>
          <w:rFonts w:ascii="Calibri" w:eastAsia="Calibri" w:hAnsi="Calibri" w:cs="Calibri"/>
          <w:color w:val="366091"/>
        </w:rPr>
        <w:t>Decisión de No Almacenar Audio</w:t>
      </w:r>
      <w:bookmarkEnd w:id="60"/>
    </w:p>
    <w:p w14:paraId="78F735E7" w14:textId="77777777" w:rsidR="00A70D34" w:rsidRPr="00A70D34" w:rsidRDefault="00A70D34" w:rsidP="00A70D34">
      <w:pPr>
        <w:rPr>
          <w:rFonts w:ascii="Arial" w:eastAsia="Arial" w:hAnsi="Arial" w:cs="Arial"/>
          <w:b/>
          <w:bCs/>
          <w:color w:val="171923"/>
          <w:lang w:val="es-CL"/>
        </w:rPr>
      </w:pPr>
      <w:r w:rsidRPr="00A70D34">
        <w:rPr>
          <w:rFonts w:ascii="Arial" w:eastAsia="Arial" w:hAnsi="Arial" w:cs="Arial"/>
          <w:b/>
          <w:bCs/>
          <w:color w:val="171923"/>
          <w:lang w:val="es-CL"/>
        </w:rPr>
        <w:t xml:space="preserve">Decisión: </w:t>
      </w:r>
      <w:r w:rsidRPr="00A70D34">
        <w:rPr>
          <w:rFonts w:ascii="Arial" w:eastAsia="Arial" w:hAnsi="Arial" w:cs="Arial"/>
          <w:color w:val="171923"/>
          <w:lang w:val="es-CL"/>
        </w:rPr>
        <w:t>Transcribir audio en tiempo real y descartar archivos de audio después de procesamiento</w:t>
      </w:r>
    </w:p>
    <w:p w14:paraId="3EDBCAAA" w14:textId="77777777" w:rsidR="00A70D34" w:rsidRPr="00A70D34" w:rsidRDefault="00A70D34" w:rsidP="00A70D34">
      <w:pPr>
        <w:rPr>
          <w:rFonts w:ascii="Arial" w:eastAsia="Arial" w:hAnsi="Arial" w:cs="Arial"/>
          <w:b/>
          <w:bCs/>
          <w:color w:val="171923"/>
          <w:lang w:val="es-CL"/>
        </w:rPr>
      </w:pPr>
      <w:r w:rsidRPr="00A70D34">
        <w:rPr>
          <w:rFonts w:ascii="Arial" w:eastAsia="Arial" w:hAnsi="Arial" w:cs="Arial"/>
          <w:b/>
          <w:bCs/>
          <w:color w:val="171923"/>
          <w:lang w:val="es-CL"/>
        </w:rPr>
        <w:t>Justificación:</w:t>
      </w:r>
    </w:p>
    <w:p w14:paraId="10FABD64" w14:textId="77777777" w:rsidR="00A70D34" w:rsidRPr="00A70D34" w:rsidRDefault="00A70D34" w:rsidP="00A70D34">
      <w:pPr>
        <w:rPr>
          <w:rFonts w:ascii="Arial" w:eastAsia="Arial" w:hAnsi="Arial" w:cs="Arial"/>
          <w:b/>
          <w:bCs/>
          <w:color w:val="171923"/>
          <w:lang w:val="es-CL"/>
        </w:rPr>
      </w:pPr>
      <w:r w:rsidRPr="00A70D34">
        <w:rPr>
          <w:rFonts w:ascii="Arial" w:eastAsia="Arial" w:hAnsi="Arial" w:cs="Arial"/>
          <w:b/>
          <w:bCs/>
          <w:color w:val="171923"/>
          <w:lang w:val="es-CL"/>
        </w:rPr>
        <w:t>Razones técnicas:</w:t>
      </w:r>
    </w:p>
    <w:p w14:paraId="7E4072CD" w14:textId="77777777" w:rsidR="00A70D34" w:rsidRPr="00A70D34" w:rsidRDefault="00A70D34" w:rsidP="00A70D34">
      <w:pPr>
        <w:numPr>
          <w:ilvl w:val="0"/>
          <w:numId w:val="47"/>
        </w:numPr>
        <w:rPr>
          <w:rFonts w:ascii="Arial" w:eastAsia="Arial" w:hAnsi="Arial" w:cs="Arial"/>
          <w:b/>
          <w:bCs/>
          <w:color w:val="171923"/>
          <w:lang w:val="es-CL"/>
        </w:rPr>
      </w:pPr>
      <w:r w:rsidRPr="00A70D34">
        <w:rPr>
          <w:rFonts w:ascii="Arial" w:eastAsia="Arial" w:hAnsi="Arial" w:cs="Arial"/>
          <w:b/>
          <w:bCs/>
          <w:color w:val="171923"/>
          <w:lang w:val="es-CL"/>
        </w:rPr>
        <w:t xml:space="preserve">Costo de almacenamiento: </w:t>
      </w:r>
    </w:p>
    <w:p w14:paraId="09811BA3"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Promedio 50-100 MB por entrevista de 10 minutos</w:t>
      </w:r>
    </w:p>
    <w:p w14:paraId="390DE4C0"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1000 entrevistas = 50-100 GB</w:t>
      </w:r>
    </w:p>
    <w:p w14:paraId="650D7DDA"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Costo mensual estimado: $5-10 USD (significativo para proyecto académico)</w:t>
      </w:r>
    </w:p>
    <w:p w14:paraId="51A207CF" w14:textId="77777777" w:rsidR="00A70D34" w:rsidRPr="00A70D34" w:rsidRDefault="00A70D34" w:rsidP="00A70D34">
      <w:pPr>
        <w:numPr>
          <w:ilvl w:val="0"/>
          <w:numId w:val="47"/>
        </w:numPr>
        <w:rPr>
          <w:rFonts w:ascii="Arial" w:eastAsia="Arial" w:hAnsi="Arial" w:cs="Arial"/>
          <w:b/>
          <w:bCs/>
          <w:color w:val="171923"/>
          <w:lang w:val="es-CL"/>
        </w:rPr>
      </w:pPr>
      <w:r w:rsidRPr="00A70D34">
        <w:rPr>
          <w:rFonts w:ascii="Arial" w:eastAsia="Arial" w:hAnsi="Arial" w:cs="Arial"/>
          <w:b/>
          <w:bCs/>
          <w:color w:val="171923"/>
          <w:lang w:val="es-CL"/>
        </w:rPr>
        <w:t xml:space="preserve">Privacidad: </w:t>
      </w:r>
    </w:p>
    <w:p w14:paraId="50127474"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Usuarios pueden sentirse incómodos con grabaciones permanentes de su voz</w:t>
      </w:r>
    </w:p>
    <w:p w14:paraId="6F0A6153"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Menor riesgo de filtración de información sensible</w:t>
      </w:r>
    </w:p>
    <w:p w14:paraId="7C44AF86"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Cumplimiento más sencillo con regulaciones de privacidad</w:t>
      </w:r>
    </w:p>
    <w:p w14:paraId="720EA9FA" w14:textId="77777777" w:rsidR="00A70D34" w:rsidRPr="00A70D34" w:rsidRDefault="00A70D34" w:rsidP="00A70D34">
      <w:pPr>
        <w:numPr>
          <w:ilvl w:val="0"/>
          <w:numId w:val="47"/>
        </w:numPr>
        <w:rPr>
          <w:rFonts w:ascii="Arial" w:eastAsia="Arial" w:hAnsi="Arial" w:cs="Arial"/>
          <w:b/>
          <w:bCs/>
          <w:color w:val="171923"/>
          <w:lang w:val="es-CL"/>
        </w:rPr>
      </w:pPr>
      <w:r w:rsidRPr="00A70D34">
        <w:rPr>
          <w:rFonts w:ascii="Arial" w:eastAsia="Arial" w:hAnsi="Arial" w:cs="Arial"/>
          <w:b/>
          <w:bCs/>
          <w:color w:val="171923"/>
          <w:lang w:val="es-CL"/>
        </w:rPr>
        <w:t xml:space="preserve">Rendimiento: </w:t>
      </w:r>
    </w:p>
    <w:p w14:paraId="379BD73A"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Transferencia de archivos grandes afecta latencia</w:t>
      </w:r>
    </w:p>
    <w:p w14:paraId="709CAC33"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Procesamiento en tiempo real más eficiente</w:t>
      </w:r>
    </w:p>
    <w:p w14:paraId="45872274" w14:textId="77777777" w:rsidR="00A70D34" w:rsidRPr="00A70D34" w:rsidRDefault="00A70D34" w:rsidP="00A70D34">
      <w:pPr>
        <w:rPr>
          <w:rFonts w:ascii="Arial" w:eastAsia="Arial" w:hAnsi="Arial" w:cs="Arial"/>
          <w:b/>
          <w:bCs/>
          <w:color w:val="171923"/>
          <w:lang w:val="es-CL"/>
        </w:rPr>
      </w:pPr>
      <w:r w:rsidRPr="00A70D34">
        <w:rPr>
          <w:rFonts w:ascii="Arial" w:eastAsia="Arial" w:hAnsi="Arial" w:cs="Arial"/>
          <w:b/>
          <w:bCs/>
          <w:color w:val="171923"/>
          <w:lang w:val="es-CL"/>
        </w:rPr>
        <w:lastRenderedPageBreak/>
        <w:t>Información capturada:</w:t>
      </w:r>
    </w:p>
    <w:p w14:paraId="6C4194C7" w14:textId="13113ED2"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Transcripción completa (texto)</w:t>
      </w:r>
    </w:p>
    <w:p w14:paraId="2AF591ED" w14:textId="7E8E365F"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Duración de respuesta</w:t>
      </w:r>
    </w:p>
    <w:p w14:paraId="29EBFFD9" w14:textId="23170044" w:rsidR="00A70D34" w:rsidRPr="00A70D34" w:rsidRDefault="00A70D34" w:rsidP="00A70D34">
      <w:pPr>
        <w:pStyle w:val="Prrafodelista"/>
        <w:numPr>
          <w:ilvl w:val="0"/>
          <w:numId w:val="44"/>
        </w:numPr>
        <w:rPr>
          <w:rFonts w:ascii="Arial" w:eastAsia="Arial" w:hAnsi="Arial" w:cs="Arial"/>
          <w:color w:val="171923"/>
          <w:lang w:val="es-CL"/>
        </w:rPr>
      </w:pPr>
      <w:proofErr w:type="spellStart"/>
      <w:r w:rsidRPr="00A70D34">
        <w:rPr>
          <w:rFonts w:ascii="Arial" w:eastAsia="Arial" w:hAnsi="Arial" w:cs="Arial"/>
          <w:color w:val="171923"/>
          <w:lang w:val="es-CL"/>
        </w:rPr>
        <w:t>Timestamp</w:t>
      </w:r>
      <w:proofErr w:type="spellEnd"/>
      <w:r w:rsidRPr="00A70D34">
        <w:rPr>
          <w:rFonts w:ascii="Arial" w:eastAsia="Arial" w:hAnsi="Arial" w:cs="Arial"/>
          <w:color w:val="171923"/>
          <w:lang w:val="es-CL"/>
        </w:rPr>
        <w:t xml:space="preserve"> de respuesta</w:t>
      </w:r>
    </w:p>
    <w:p w14:paraId="5DC2FE00" w14:textId="631D09EC"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Palabras clave identificadas</w:t>
      </w:r>
    </w:p>
    <w:p w14:paraId="1C971B7F"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Segoe UI Emoji" w:eastAsia="Arial" w:hAnsi="Segoe UI Emoji" w:cs="Segoe UI Emoji"/>
          <w:color w:val="171923"/>
          <w:lang w:val="es-CL"/>
        </w:rPr>
        <w:t>❌</w:t>
      </w:r>
      <w:r w:rsidRPr="00A70D34">
        <w:rPr>
          <w:rFonts w:ascii="Arial" w:eastAsia="Arial" w:hAnsi="Arial" w:cs="Arial"/>
          <w:color w:val="171923"/>
          <w:lang w:val="es-CL"/>
        </w:rPr>
        <w:t xml:space="preserve"> Tono de voz</w:t>
      </w:r>
    </w:p>
    <w:p w14:paraId="6C069447"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Segoe UI Emoji" w:eastAsia="Arial" w:hAnsi="Segoe UI Emoji" w:cs="Segoe UI Emoji"/>
          <w:color w:val="171923"/>
          <w:lang w:val="es-CL"/>
        </w:rPr>
        <w:t>❌</w:t>
      </w:r>
      <w:r w:rsidRPr="00A70D34">
        <w:rPr>
          <w:rFonts w:ascii="Arial" w:eastAsia="Arial" w:hAnsi="Arial" w:cs="Arial"/>
          <w:color w:val="171923"/>
          <w:lang w:val="es-CL"/>
        </w:rPr>
        <w:t xml:space="preserve"> Pausas y titubeos</w:t>
      </w:r>
    </w:p>
    <w:p w14:paraId="53734A06"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Segoe UI Emoji" w:eastAsia="Arial" w:hAnsi="Segoe UI Emoji" w:cs="Segoe UI Emoji"/>
          <w:color w:val="171923"/>
          <w:lang w:val="es-CL"/>
        </w:rPr>
        <w:t>❌</w:t>
      </w:r>
      <w:r w:rsidRPr="00A70D34">
        <w:rPr>
          <w:rFonts w:ascii="Arial" w:eastAsia="Arial" w:hAnsi="Arial" w:cs="Arial"/>
          <w:color w:val="171923"/>
          <w:lang w:val="es-CL"/>
        </w:rPr>
        <w:t xml:space="preserve"> Velocidad de habla</w:t>
      </w:r>
    </w:p>
    <w:p w14:paraId="08EBA71E"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Segoe UI Emoji" w:eastAsia="Arial" w:hAnsi="Segoe UI Emoji" w:cs="Segoe UI Emoji"/>
          <w:color w:val="171923"/>
          <w:lang w:val="es-CL"/>
        </w:rPr>
        <w:t>❌</w:t>
      </w:r>
      <w:r w:rsidRPr="00A70D34">
        <w:rPr>
          <w:rFonts w:ascii="Arial" w:eastAsia="Arial" w:hAnsi="Arial" w:cs="Arial"/>
          <w:color w:val="171923"/>
          <w:lang w:val="es-CL"/>
        </w:rPr>
        <w:t xml:space="preserve"> Entonación</w:t>
      </w:r>
    </w:p>
    <w:p w14:paraId="5376E2B1" w14:textId="77777777" w:rsidR="00A70D34" w:rsidRPr="00A70D34" w:rsidRDefault="00A70D34" w:rsidP="00A70D34">
      <w:pPr>
        <w:rPr>
          <w:rFonts w:ascii="Arial" w:eastAsia="Arial" w:hAnsi="Arial" w:cs="Arial"/>
          <w:color w:val="171923"/>
          <w:lang w:val="es-CL"/>
        </w:rPr>
      </w:pPr>
      <w:r w:rsidRPr="00A70D34">
        <w:rPr>
          <w:rFonts w:ascii="Arial" w:eastAsia="Arial" w:hAnsi="Arial" w:cs="Arial"/>
          <w:b/>
          <w:bCs/>
          <w:color w:val="171923"/>
          <w:lang w:val="es-CL"/>
        </w:rPr>
        <w:t xml:space="preserve">Limitaciones reconocidas: </w:t>
      </w:r>
      <w:r w:rsidRPr="00A70D34">
        <w:rPr>
          <w:rFonts w:ascii="Arial" w:eastAsia="Arial" w:hAnsi="Arial" w:cs="Arial"/>
          <w:color w:val="171923"/>
          <w:lang w:val="es-CL"/>
        </w:rPr>
        <w:t>No se pueden analizar aspectos paraverbales críticos en entrevistas:</w:t>
      </w:r>
    </w:p>
    <w:p w14:paraId="12E3945E"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Seguridad/confianza transmitida por el tono</w:t>
      </w:r>
    </w:p>
    <w:p w14:paraId="3FBF9B7C"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Nerviosismo detectado por pausas excesivas</w:t>
      </w:r>
    </w:p>
    <w:p w14:paraId="34BCCCDF"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Claridad de expresión oral vs escrita</w:t>
      </w:r>
    </w:p>
    <w:p w14:paraId="4A0C6545" w14:textId="77777777" w:rsidR="00A70D34" w:rsidRPr="00A70D34" w:rsidRDefault="00A70D34" w:rsidP="00A70D34">
      <w:pPr>
        <w:pStyle w:val="Prrafodelista"/>
        <w:numPr>
          <w:ilvl w:val="0"/>
          <w:numId w:val="44"/>
        </w:numPr>
        <w:rPr>
          <w:rFonts w:ascii="Arial" w:eastAsia="Arial" w:hAnsi="Arial" w:cs="Arial"/>
          <w:color w:val="171923"/>
          <w:lang w:val="es-CL"/>
        </w:rPr>
      </w:pPr>
      <w:r w:rsidRPr="00A70D34">
        <w:rPr>
          <w:rFonts w:ascii="Arial" w:eastAsia="Arial" w:hAnsi="Arial" w:cs="Arial"/>
          <w:color w:val="171923"/>
          <w:lang w:val="es-CL"/>
        </w:rPr>
        <w:t>Uso excesivo de "muletillas" (eh, este, o sea)</w:t>
      </w:r>
    </w:p>
    <w:p w14:paraId="3E7D045A" w14:textId="78198765" w:rsidR="003A7D23" w:rsidRDefault="00A70D34" w:rsidP="003A7D23">
      <w:pPr>
        <w:rPr>
          <w:rFonts w:ascii="Arial" w:eastAsia="Arial" w:hAnsi="Arial" w:cs="Arial"/>
          <w:b/>
          <w:bCs/>
          <w:color w:val="171923"/>
        </w:rPr>
      </w:pPr>
      <w:r w:rsidRPr="00A70D34">
        <w:rPr>
          <w:rFonts w:ascii="Arial" w:eastAsia="Arial" w:hAnsi="Arial" w:cs="Arial"/>
          <w:b/>
          <w:bCs/>
          <w:color w:val="171923"/>
        </w:rPr>
        <w:t>Plan para versión futura (v2.0):</w:t>
      </w:r>
    </w:p>
    <w:p w14:paraId="4EAAA4F5" w14:textId="77777777" w:rsidR="00A70D34" w:rsidRDefault="00A70D34" w:rsidP="003A7D23">
      <w:pPr>
        <w:rPr>
          <w:rFonts w:ascii="Arial" w:eastAsia="Arial" w:hAnsi="Arial" w:cs="Arial"/>
          <w:b/>
          <w:bCs/>
          <w:color w:val="171923"/>
        </w:rPr>
      </w:pPr>
      <w:r w:rsidRPr="00A70D34">
        <w:rPr>
          <w:rFonts w:ascii="Arial" w:eastAsia="Arial" w:hAnsi="Arial" w:cs="Arial"/>
          <w:b/>
          <w:bCs/>
          <w:i/>
          <w:iCs/>
          <w:color w:val="171923"/>
        </w:rPr>
        <w:t>// Análisis en tiempo real sin almacenamiento permanente</w:t>
      </w:r>
      <w:r w:rsidRPr="00A70D34">
        <w:rPr>
          <w:rFonts w:ascii="Arial" w:eastAsia="Arial" w:hAnsi="Arial" w:cs="Arial"/>
          <w:b/>
          <w:bCs/>
          <w:color w:val="171923"/>
        </w:rPr>
        <w:t xml:space="preserve"> </w:t>
      </w:r>
    </w:p>
    <w:p w14:paraId="74F0495E" w14:textId="77777777" w:rsidR="00A70D34" w:rsidRPr="00A70D34" w:rsidRDefault="00A70D34" w:rsidP="00A70D34">
      <w:pPr>
        <w:ind w:firstLine="720"/>
        <w:rPr>
          <w:rFonts w:ascii="Arial" w:eastAsia="Arial" w:hAnsi="Arial" w:cs="Arial"/>
          <w:color w:val="171923"/>
        </w:rPr>
      </w:pPr>
      <w:proofErr w:type="spellStart"/>
      <w:r w:rsidRPr="00A70D34">
        <w:rPr>
          <w:rFonts w:ascii="Arial" w:eastAsia="Arial" w:hAnsi="Arial" w:cs="Arial"/>
          <w:color w:val="171923"/>
        </w:rPr>
        <w:t>const</w:t>
      </w:r>
      <w:proofErr w:type="spellEnd"/>
      <w:r w:rsidRPr="00A70D34">
        <w:rPr>
          <w:rFonts w:ascii="Arial" w:eastAsia="Arial" w:hAnsi="Arial" w:cs="Arial"/>
          <w:color w:val="171923"/>
        </w:rPr>
        <w:t xml:space="preserve"> </w:t>
      </w:r>
      <w:proofErr w:type="spellStart"/>
      <w:r w:rsidRPr="00A70D34">
        <w:rPr>
          <w:rFonts w:ascii="Arial" w:eastAsia="Arial" w:hAnsi="Arial" w:cs="Arial"/>
          <w:color w:val="171923"/>
        </w:rPr>
        <w:t>audioAnalytics</w:t>
      </w:r>
      <w:proofErr w:type="spellEnd"/>
      <w:r w:rsidRPr="00A70D34">
        <w:rPr>
          <w:rFonts w:ascii="Arial" w:eastAsia="Arial" w:hAnsi="Arial" w:cs="Arial"/>
          <w:color w:val="171923"/>
        </w:rPr>
        <w:t xml:space="preserve"> = { </w:t>
      </w:r>
    </w:p>
    <w:p w14:paraId="25568DCB" w14:textId="77777777" w:rsidR="00A70D34" w:rsidRPr="00A70D34" w:rsidRDefault="00A70D34" w:rsidP="00A70D34">
      <w:pPr>
        <w:ind w:firstLine="720"/>
        <w:rPr>
          <w:rFonts w:ascii="Arial" w:eastAsia="Arial" w:hAnsi="Arial" w:cs="Arial"/>
          <w:color w:val="171923"/>
        </w:rPr>
      </w:pPr>
      <w:proofErr w:type="spellStart"/>
      <w:r w:rsidRPr="00A70D34">
        <w:rPr>
          <w:rFonts w:ascii="Arial" w:eastAsia="Arial" w:hAnsi="Arial" w:cs="Arial"/>
          <w:color w:val="171923"/>
        </w:rPr>
        <w:t>speechRate</w:t>
      </w:r>
      <w:proofErr w:type="spellEnd"/>
      <w:r w:rsidRPr="00A70D34">
        <w:rPr>
          <w:rFonts w:ascii="Arial" w:eastAsia="Arial" w:hAnsi="Arial" w:cs="Arial"/>
          <w:color w:val="171923"/>
        </w:rPr>
        <w:t xml:space="preserve">: </w:t>
      </w:r>
      <w:proofErr w:type="spellStart"/>
      <w:r w:rsidRPr="00A70D34">
        <w:rPr>
          <w:rFonts w:ascii="Arial" w:eastAsia="Arial" w:hAnsi="Arial" w:cs="Arial"/>
          <w:color w:val="171923"/>
        </w:rPr>
        <w:t>calculateWordsPerMinute</w:t>
      </w:r>
      <w:proofErr w:type="spellEnd"/>
      <w:r w:rsidRPr="00A70D34">
        <w:rPr>
          <w:rFonts w:ascii="Arial" w:eastAsia="Arial" w:hAnsi="Arial" w:cs="Arial"/>
          <w:color w:val="171923"/>
        </w:rPr>
        <w:t>(</w:t>
      </w:r>
      <w:proofErr w:type="spellStart"/>
      <w:r w:rsidRPr="00A70D34">
        <w:rPr>
          <w:rFonts w:ascii="Arial" w:eastAsia="Arial" w:hAnsi="Arial" w:cs="Arial"/>
          <w:color w:val="171923"/>
        </w:rPr>
        <w:t>audioBuffer</w:t>
      </w:r>
      <w:proofErr w:type="spellEnd"/>
      <w:r w:rsidRPr="00A70D34">
        <w:rPr>
          <w:rFonts w:ascii="Arial" w:eastAsia="Arial" w:hAnsi="Arial" w:cs="Arial"/>
          <w:color w:val="171923"/>
        </w:rPr>
        <w:t xml:space="preserve">), </w:t>
      </w:r>
    </w:p>
    <w:p w14:paraId="4E07CA9B" w14:textId="77777777" w:rsidR="00A70D34" w:rsidRPr="00A70D34" w:rsidRDefault="00A70D34" w:rsidP="00A70D34">
      <w:pPr>
        <w:ind w:firstLine="720"/>
        <w:rPr>
          <w:rFonts w:ascii="Arial" w:eastAsia="Arial" w:hAnsi="Arial" w:cs="Arial"/>
          <w:color w:val="171923"/>
        </w:rPr>
      </w:pPr>
      <w:proofErr w:type="spellStart"/>
      <w:r w:rsidRPr="00A70D34">
        <w:rPr>
          <w:rFonts w:ascii="Arial" w:eastAsia="Arial" w:hAnsi="Arial" w:cs="Arial"/>
          <w:color w:val="171923"/>
        </w:rPr>
        <w:t>pauseDuration</w:t>
      </w:r>
      <w:proofErr w:type="spellEnd"/>
      <w:r w:rsidRPr="00A70D34">
        <w:rPr>
          <w:rFonts w:ascii="Arial" w:eastAsia="Arial" w:hAnsi="Arial" w:cs="Arial"/>
          <w:color w:val="171923"/>
        </w:rPr>
        <w:t xml:space="preserve">: </w:t>
      </w:r>
      <w:proofErr w:type="spellStart"/>
      <w:r w:rsidRPr="00A70D34">
        <w:rPr>
          <w:rFonts w:ascii="Arial" w:eastAsia="Arial" w:hAnsi="Arial" w:cs="Arial"/>
          <w:color w:val="171923"/>
        </w:rPr>
        <w:t>detectPauses</w:t>
      </w:r>
      <w:proofErr w:type="spellEnd"/>
      <w:r w:rsidRPr="00A70D34">
        <w:rPr>
          <w:rFonts w:ascii="Arial" w:eastAsia="Arial" w:hAnsi="Arial" w:cs="Arial"/>
          <w:color w:val="171923"/>
        </w:rPr>
        <w:t>(</w:t>
      </w:r>
      <w:proofErr w:type="spellStart"/>
      <w:r w:rsidRPr="00A70D34">
        <w:rPr>
          <w:rFonts w:ascii="Arial" w:eastAsia="Arial" w:hAnsi="Arial" w:cs="Arial"/>
          <w:color w:val="171923"/>
        </w:rPr>
        <w:t>audioBuffer</w:t>
      </w:r>
      <w:proofErr w:type="spellEnd"/>
      <w:r w:rsidRPr="00A70D34">
        <w:rPr>
          <w:rFonts w:ascii="Arial" w:eastAsia="Arial" w:hAnsi="Arial" w:cs="Arial"/>
          <w:color w:val="171923"/>
        </w:rPr>
        <w:t xml:space="preserve">), </w:t>
      </w:r>
    </w:p>
    <w:p w14:paraId="0E11AE36" w14:textId="77777777" w:rsidR="00A70D34" w:rsidRPr="00A70D34" w:rsidRDefault="00A70D34" w:rsidP="00A70D34">
      <w:pPr>
        <w:ind w:firstLine="720"/>
        <w:rPr>
          <w:rFonts w:ascii="Arial" w:eastAsia="Arial" w:hAnsi="Arial" w:cs="Arial"/>
          <w:color w:val="171923"/>
        </w:rPr>
      </w:pPr>
      <w:proofErr w:type="spellStart"/>
      <w:r w:rsidRPr="00A70D34">
        <w:rPr>
          <w:rFonts w:ascii="Arial" w:eastAsia="Arial" w:hAnsi="Arial" w:cs="Arial"/>
          <w:color w:val="171923"/>
        </w:rPr>
        <w:t>fillerWords</w:t>
      </w:r>
      <w:proofErr w:type="spellEnd"/>
      <w:r w:rsidRPr="00A70D34">
        <w:rPr>
          <w:rFonts w:ascii="Arial" w:eastAsia="Arial" w:hAnsi="Arial" w:cs="Arial"/>
          <w:color w:val="171923"/>
        </w:rPr>
        <w:t xml:space="preserve">: </w:t>
      </w:r>
      <w:proofErr w:type="spellStart"/>
      <w:r w:rsidRPr="00A70D34">
        <w:rPr>
          <w:rFonts w:ascii="Arial" w:eastAsia="Arial" w:hAnsi="Arial" w:cs="Arial"/>
          <w:color w:val="171923"/>
        </w:rPr>
        <w:t>countFillerWords</w:t>
      </w:r>
      <w:proofErr w:type="spellEnd"/>
      <w:r w:rsidRPr="00A70D34">
        <w:rPr>
          <w:rFonts w:ascii="Arial" w:eastAsia="Arial" w:hAnsi="Arial" w:cs="Arial"/>
          <w:color w:val="171923"/>
        </w:rPr>
        <w:t>(</w:t>
      </w:r>
      <w:proofErr w:type="spellStart"/>
      <w:r w:rsidRPr="00A70D34">
        <w:rPr>
          <w:rFonts w:ascii="Arial" w:eastAsia="Arial" w:hAnsi="Arial" w:cs="Arial"/>
          <w:color w:val="171923"/>
        </w:rPr>
        <w:t>transcription</w:t>
      </w:r>
      <w:proofErr w:type="spellEnd"/>
      <w:r w:rsidRPr="00A70D34">
        <w:rPr>
          <w:rFonts w:ascii="Arial" w:eastAsia="Arial" w:hAnsi="Arial" w:cs="Arial"/>
          <w:color w:val="171923"/>
        </w:rPr>
        <w:t xml:space="preserve">), </w:t>
      </w:r>
    </w:p>
    <w:p w14:paraId="72FDE88D" w14:textId="77777777" w:rsidR="00A70D34" w:rsidRPr="00A70D34" w:rsidRDefault="00A70D34" w:rsidP="00A70D34">
      <w:pPr>
        <w:ind w:firstLine="720"/>
        <w:rPr>
          <w:rFonts w:ascii="Arial" w:eastAsia="Arial" w:hAnsi="Arial" w:cs="Arial"/>
          <w:color w:val="171923"/>
        </w:rPr>
      </w:pPr>
      <w:proofErr w:type="spellStart"/>
      <w:r w:rsidRPr="00A70D34">
        <w:rPr>
          <w:rFonts w:ascii="Arial" w:eastAsia="Arial" w:hAnsi="Arial" w:cs="Arial"/>
          <w:color w:val="171923"/>
        </w:rPr>
        <w:t>confidenceScore</w:t>
      </w:r>
      <w:proofErr w:type="spellEnd"/>
      <w:r w:rsidRPr="00A70D34">
        <w:rPr>
          <w:rFonts w:ascii="Arial" w:eastAsia="Arial" w:hAnsi="Arial" w:cs="Arial"/>
          <w:color w:val="171923"/>
        </w:rPr>
        <w:t xml:space="preserve">: </w:t>
      </w:r>
      <w:proofErr w:type="spellStart"/>
      <w:r w:rsidRPr="00A70D34">
        <w:rPr>
          <w:rFonts w:ascii="Arial" w:eastAsia="Arial" w:hAnsi="Arial" w:cs="Arial"/>
          <w:color w:val="171923"/>
        </w:rPr>
        <w:t>analyzeTone</w:t>
      </w:r>
      <w:proofErr w:type="spellEnd"/>
      <w:r w:rsidRPr="00A70D34">
        <w:rPr>
          <w:rFonts w:ascii="Arial" w:eastAsia="Arial" w:hAnsi="Arial" w:cs="Arial"/>
          <w:color w:val="171923"/>
        </w:rPr>
        <w:t>(</w:t>
      </w:r>
      <w:proofErr w:type="spellStart"/>
      <w:r w:rsidRPr="00A70D34">
        <w:rPr>
          <w:rFonts w:ascii="Arial" w:eastAsia="Arial" w:hAnsi="Arial" w:cs="Arial"/>
          <w:color w:val="171923"/>
        </w:rPr>
        <w:t>audioBuffer</w:t>
      </w:r>
      <w:proofErr w:type="spellEnd"/>
      <w:r w:rsidRPr="00A70D34">
        <w:rPr>
          <w:rFonts w:ascii="Arial" w:eastAsia="Arial" w:hAnsi="Arial" w:cs="Arial"/>
          <w:color w:val="171923"/>
        </w:rPr>
        <w:t xml:space="preserve">) </w:t>
      </w:r>
    </w:p>
    <w:p w14:paraId="5CCA2F3E" w14:textId="77777777" w:rsidR="00A70D34" w:rsidRPr="00A70D34" w:rsidRDefault="00A70D34" w:rsidP="00A70D34">
      <w:pPr>
        <w:ind w:firstLine="720"/>
        <w:rPr>
          <w:rFonts w:ascii="Arial" w:eastAsia="Arial" w:hAnsi="Arial" w:cs="Arial"/>
          <w:color w:val="171923"/>
        </w:rPr>
      </w:pPr>
      <w:r w:rsidRPr="00A70D34">
        <w:rPr>
          <w:rFonts w:ascii="Arial" w:eastAsia="Arial" w:hAnsi="Arial" w:cs="Arial"/>
          <w:color w:val="171923"/>
        </w:rPr>
        <w:t xml:space="preserve">}; </w:t>
      </w:r>
    </w:p>
    <w:p w14:paraId="6E933E10" w14:textId="77777777" w:rsidR="00A70D34" w:rsidRDefault="00A70D34" w:rsidP="00A70D34">
      <w:pPr>
        <w:ind w:firstLine="720"/>
        <w:rPr>
          <w:rFonts w:ascii="Arial" w:eastAsia="Arial" w:hAnsi="Arial" w:cs="Arial"/>
          <w:b/>
          <w:bCs/>
          <w:color w:val="171923"/>
        </w:rPr>
      </w:pPr>
      <w:r w:rsidRPr="00A70D34">
        <w:rPr>
          <w:rFonts w:ascii="Arial" w:eastAsia="Arial" w:hAnsi="Arial" w:cs="Arial"/>
          <w:b/>
          <w:bCs/>
          <w:i/>
          <w:iCs/>
          <w:color w:val="171923"/>
        </w:rPr>
        <w:t>// Guardar solo métricas, no audio</w:t>
      </w:r>
      <w:r w:rsidRPr="00A70D34">
        <w:rPr>
          <w:rFonts w:ascii="Arial" w:eastAsia="Arial" w:hAnsi="Arial" w:cs="Arial"/>
          <w:b/>
          <w:bCs/>
          <w:color w:val="171923"/>
        </w:rPr>
        <w:t xml:space="preserve"> </w:t>
      </w:r>
    </w:p>
    <w:p w14:paraId="7FB29810" w14:textId="77777777" w:rsidR="00A70D34" w:rsidRPr="00A70D34" w:rsidRDefault="00A70D34" w:rsidP="00A70D34">
      <w:pPr>
        <w:ind w:firstLine="720"/>
        <w:rPr>
          <w:rFonts w:ascii="Arial" w:eastAsia="Arial" w:hAnsi="Arial" w:cs="Arial"/>
          <w:color w:val="171923"/>
        </w:rPr>
      </w:pPr>
      <w:proofErr w:type="spellStart"/>
      <w:r w:rsidRPr="00A70D34">
        <w:rPr>
          <w:rFonts w:ascii="Arial" w:eastAsia="Arial" w:hAnsi="Arial" w:cs="Arial"/>
          <w:color w:val="171923"/>
        </w:rPr>
        <w:t>await</w:t>
      </w:r>
      <w:proofErr w:type="spellEnd"/>
      <w:r w:rsidRPr="00A70D34">
        <w:rPr>
          <w:rFonts w:ascii="Arial" w:eastAsia="Arial" w:hAnsi="Arial" w:cs="Arial"/>
          <w:color w:val="171923"/>
        </w:rPr>
        <w:t xml:space="preserve"> </w:t>
      </w:r>
      <w:proofErr w:type="spellStart"/>
      <w:r w:rsidRPr="00A70D34">
        <w:rPr>
          <w:rFonts w:ascii="Arial" w:eastAsia="Arial" w:hAnsi="Arial" w:cs="Arial"/>
          <w:color w:val="171923"/>
        </w:rPr>
        <w:t>saveMetrics</w:t>
      </w:r>
      <w:proofErr w:type="spellEnd"/>
      <w:r w:rsidRPr="00A70D34">
        <w:rPr>
          <w:rFonts w:ascii="Arial" w:eastAsia="Arial" w:hAnsi="Arial" w:cs="Arial"/>
          <w:color w:val="171923"/>
        </w:rPr>
        <w:t>(</w:t>
      </w:r>
      <w:proofErr w:type="spellStart"/>
      <w:r w:rsidRPr="00A70D34">
        <w:rPr>
          <w:rFonts w:ascii="Arial" w:eastAsia="Arial" w:hAnsi="Arial" w:cs="Arial"/>
          <w:color w:val="171923"/>
        </w:rPr>
        <w:t>audioAnalytics</w:t>
      </w:r>
      <w:proofErr w:type="spellEnd"/>
      <w:r w:rsidRPr="00A70D34">
        <w:rPr>
          <w:rFonts w:ascii="Arial" w:eastAsia="Arial" w:hAnsi="Arial" w:cs="Arial"/>
          <w:color w:val="171923"/>
        </w:rPr>
        <w:t xml:space="preserve">); </w:t>
      </w:r>
    </w:p>
    <w:p w14:paraId="28D8D546" w14:textId="21C0E234" w:rsidR="00A70D34" w:rsidRDefault="00A70D34" w:rsidP="00A70D34">
      <w:pPr>
        <w:ind w:firstLine="720"/>
        <w:rPr>
          <w:rFonts w:ascii="Arial" w:eastAsia="Arial" w:hAnsi="Arial" w:cs="Arial"/>
          <w:color w:val="171923"/>
        </w:rPr>
      </w:pPr>
      <w:proofErr w:type="spellStart"/>
      <w:r w:rsidRPr="00A70D34">
        <w:rPr>
          <w:rFonts w:ascii="Arial" w:eastAsia="Arial" w:hAnsi="Arial" w:cs="Arial"/>
          <w:color w:val="171923"/>
        </w:rPr>
        <w:t>discardAudio</w:t>
      </w:r>
      <w:proofErr w:type="spellEnd"/>
      <w:r w:rsidRPr="00A70D34">
        <w:rPr>
          <w:rFonts w:ascii="Arial" w:eastAsia="Arial" w:hAnsi="Arial" w:cs="Arial"/>
          <w:color w:val="171923"/>
        </w:rPr>
        <w:t>(</w:t>
      </w:r>
      <w:proofErr w:type="spellStart"/>
      <w:r w:rsidRPr="00A70D34">
        <w:rPr>
          <w:rFonts w:ascii="Arial" w:eastAsia="Arial" w:hAnsi="Arial" w:cs="Arial"/>
          <w:color w:val="171923"/>
        </w:rPr>
        <w:t>audioBuffer</w:t>
      </w:r>
      <w:proofErr w:type="spellEnd"/>
      <w:r w:rsidRPr="00A70D34">
        <w:rPr>
          <w:rFonts w:ascii="Arial" w:eastAsia="Arial" w:hAnsi="Arial" w:cs="Arial"/>
          <w:color w:val="171923"/>
        </w:rPr>
        <w:t>);</w:t>
      </w:r>
    </w:p>
    <w:p w14:paraId="63B2DF79" w14:textId="77777777" w:rsidR="00A70D34" w:rsidRPr="00A70D34" w:rsidRDefault="00A70D34" w:rsidP="00A70D34">
      <w:pPr>
        <w:rPr>
          <w:rFonts w:ascii="Arial" w:eastAsia="Arial" w:hAnsi="Arial" w:cs="Arial"/>
          <w:color w:val="171923"/>
          <w:lang w:val="es-CL"/>
        </w:rPr>
      </w:pPr>
      <w:r w:rsidRPr="00A70D34">
        <w:rPr>
          <w:rFonts w:ascii="Arial" w:eastAsia="Arial" w:hAnsi="Arial" w:cs="Arial"/>
          <w:b/>
          <w:bCs/>
          <w:color w:val="171923"/>
          <w:lang w:val="es-CL"/>
        </w:rPr>
        <w:t>Alternativa considerada pero descartada:</w:t>
      </w:r>
    </w:p>
    <w:p w14:paraId="60340636" w14:textId="77777777" w:rsidR="00A70D34" w:rsidRPr="00A70D34" w:rsidRDefault="00A70D34" w:rsidP="00A70D34">
      <w:pPr>
        <w:pStyle w:val="Prrafodelista"/>
        <w:numPr>
          <w:ilvl w:val="0"/>
          <w:numId w:val="17"/>
        </w:numPr>
        <w:spacing w:after="0" w:line="240" w:lineRule="auto"/>
        <w:rPr>
          <w:rFonts w:ascii="Arial" w:eastAsia="Arial" w:hAnsi="Arial" w:cs="Arial"/>
          <w:color w:val="171923"/>
          <w:lang w:val="es-CL"/>
        </w:rPr>
      </w:pPr>
      <w:r w:rsidRPr="00A70D34">
        <w:rPr>
          <w:rFonts w:ascii="Arial" w:eastAsia="Arial" w:hAnsi="Arial" w:cs="Arial"/>
          <w:color w:val="171923"/>
          <w:lang w:val="es-CL"/>
        </w:rPr>
        <w:t xml:space="preserve">Almacenamiento temporal (7 días): Agrega complejidad de </w:t>
      </w:r>
      <w:proofErr w:type="spellStart"/>
      <w:r w:rsidRPr="00A70D34">
        <w:rPr>
          <w:rFonts w:ascii="Arial" w:eastAsia="Arial" w:hAnsi="Arial" w:cs="Arial"/>
          <w:color w:val="171923"/>
          <w:lang w:val="es-CL"/>
        </w:rPr>
        <w:t>garbage</w:t>
      </w:r>
      <w:proofErr w:type="spellEnd"/>
      <w:r w:rsidRPr="00A70D34">
        <w:rPr>
          <w:rFonts w:ascii="Arial" w:eastAsia="Arial" w:hAnsi="Arial" w:cs="Arial"/>
          <w:color w:val="171923"/>
          <w:lang w:val="es-CL"/>
        </w:rPr>
        <w:t xml:space="preserve"> </w:t>
      </w:r>
      <w:proofErr w:type="spellStart"/>
      <w:r w:rsidRPr="00A70D34">
        <w:rPr>
          <w:rFonts w:ascii="Arial" w:eastAsia="Arial" w:hAnsi="Arial" w:cs="Arial"/>
          <w:color w:val="171923"/>
          <w:lang w:val="es-CL"/>
        </w:rPr>
        <w:t>collection</w:t>
      </w:r>
      <w:proofErr w:type="spellEnd"/>
      <w:r w:rsidRPr="00A70D34">
        <w:rPr>
          <w:rFonts w:ascii="Arial" w:eastAsia="Arial" w:hAnsi="Arial" w:cs="Arial"/>
          <w:color w:val="171923"/>
          <w:lang w:val="es-CL"/>
        </w:rPr>
        <w:t>, costos similares</w:t>
      </w:r>
    </w:p>
    <w:p w14:paraId="15DD1E60" w14:textId="1195E252" w:rsidR="00A70D34" w:rsidRDefault="00A70D34" w:rsidP="00A70D34">
      <w:pPr>
        <w:pStyle w:val="Prrafodelista"/>
        <w:numPr>
          <w:ilvl w:val="0"/>
          <w:numId w:val="17"/>
        </w:numPr>
        <w:spacing w:after="0" w:line="240" w:lineRule="auto"/>
        <w:rPr>
          <w:rFonts w:ascii="Arial" w:eastAsia="Arial" w:hAnsi="Arial" w:cs="Arial"/>
          <w:color w:val="171923"/>
          <w:lang w:val="es-CL"/>
        </w:rPr>
      </w:pPr>
      <w:r w:rsidRPr="00A70D34">
        <w:rPr>
          <w:rFonts w:ascii="Arial" w:eastAsia="Arial" w:hAnsi="Arial" w:cs="Arial"/>
          <w:color w:val="171923"/>
          <w:lang w:val="es-CL"/>
        </w:rPr>
        <w:t>Análisis diferido: Requiere almacenar audio, contradice objetivo de privacidad</w:t>
      </w:r>
    </w:p>
    <w:p w14:paraId="624DBB2E" w14:textId="77777777" w:rsidR="00A70D34" w:rsidRDefault="00A70D34">
      <w:pPr>
        <w:rPr>
          <w:rFonts w:ascii="Arial" w:eastAsia="Arial" w:hAnsi="Arial" w:cs="Arial"/>
          <w:b/>
          <w:bCs/>
          <w:color w:val="171923"/>
          <w:lang w:val="es-CL"/>
        </w:rPr>
      </w:pPr>
      <w:r>
        <w:rPr>
          <w:rFonts w:ascii="Arial" w:eastAsia="Arial" w:hAnsi="Arial" w:cs="Arial"/>
          <w:b/>
          <w:bCs/>
          <w:color w:val="171923"/>
          <w:lang w:val="es-CL"/>
        </w:rPr>
        <w:br w:type="page"/>
      </w:r>
    </w:p>
    <w:p w14:paraId="3E93ED44" w14:textId="6EC3A2E9" w:rsidR="00A70D34" w:rsidRDefault="00A70D34" w:rsidP="00A70D34">
      <w:pPr>
        <w:rPr>
          <w:rFonts w:ascii="Arial" w:eastAsia="Arial" w:hAnsi="Arial" w:cs="Arial"/>
          <w:color w:val="171923"/>
          <w:lang w:val="es-CL"/>
        </w:rPr>
      </w:pPr>
      <w:r w:rsidRPr="00A70D34">
        <w:rPr>
          <w:rFonts w:ascii="Arial" w:eastAsia="Arial" w:hAnsi="Arial" w:cs="Arial"/>
          <w:b/>
          <w:bCs/>
          <w:color w:val="171923"/>
          <w:lang w:val="es-CL"/>
        </w:rPr>
        <w:lastRenderedPageBreak/>
        <w:t>Compromiso aceptado:</w:t>
      </w:r>
      <w:r w:rsidRPr="00A70D34">
        <w:rPr>
          <w:rFonts w:ascii="Arial" w:eastAsia="Arial" w:hAnsi="Arial" w:cs="Arial"/>
          <w:color w:val="171923"/>
          <w:lang w:val="es-CL"/>
        </w:rPr>
        <w:t xml:space="preserve"> Priorizar privacidad y costos sobre análisis avanzado en v1.0. Funcionalidad completa planificada para v2.0 con análisis en tiempo real.</w:t>
      </w:r>
    </w:p>
    <w:p w14:paraId="3B316CBD" w14:textId="3E1FF7B7" w:rsidR="00A70D34" w:rsidRPr="00BE1371" w:rsidRDefault="00A70D34" w:rsidP="00A70D34">
      <w:pPr>
        <w:pStyle w:val="Ttulo2"/>
        <w:spacing w:after="120"/>
        <w:jc w:val="both"/>
        <w:rPr>
          <w:rFonts w:ascii="Calibri" w:eastAsia="Calibri" w:hAnsi="Calibri" w:cs="Calibri"/>
          <w:color w:val="366091"/>
        </w:rPr>
      </w:pPr>
      <w:bookmarkStart w:id="61" w:name="_Toc215761961"/>
      <w:r w:rsidRPr="00BE1371">
        <w:rPr>
          <w:rFonts w:ascii="Calibri" w:eastAsia="Calibri" w:hAnsi="Calibri" w:cs="Calibri"/>
          <w:color w:val="366091"/>
        </w:rPr>
        <w:t>1</w:t>
      </w:r>
      <w:r>
        <w:rPr>
          <w:rFonts w:ascii="Calibri" w:eastAsia="Calibri" w:hAnsi="Calibri" w:cs="Calibri"/>
          <w:color w:val="366091"/>
        </w:rPr>
        <w:t>0</w:t>
      </w:r>
      <w:r w:rsidRPr="00BE1371">
        <w:rPr>
          <w:rFonts w:ascii="Calibri" w:eastAsia="Calibri" w:hAnsi="Calibri" w:cs="Calibri"/>
          <w:color w:val="366091"/>
        </w:rPr>
        <w:t>.1</w:t>
      </w:r>
      <w:r>
        <w:rPr>
          <w:rFonts w:ascii="Calibri" w:eastAsia="Calibri" w:hAnsi="Calibri" w:cs="Calibri"/>
          <w:color w:val="366091"/>
        </w:rPr>
        <w:t>0</w:t>
      </w:r>
      <w:r w:rsidRPr="00BE1371">
        <w:rPr>
          <w:rFonts w:ascii="Calibri" w:eastAsia="Calibri" w:hAnsi="Calibri" w:cs="Calibri"/>
          <w:color w:val="366091"/>
        </w:rPr>
        <w:t xml:space="preserve"> Componentes de Código Reutilizables</w:t>
      </w:r>
      <w:bookmarkEnd w:id="61"/>
    </w:p>
    <w:p w14:paraId="2ABCD450" w14:textId="77777777" w:rsidR="00A70D34" w:rsidRPr="00A70D34" w:rsidRDefault="00A70D34" w:rsidP="00A70D34">
      <w:pPr>
        <w:rPr>
          <w:rFonts w:ascii="Arial" w:eastAsia="Arial" w:hAnsi="Arial" w:cs="Arial"/>
          <w:color w:val="171923"/>
          <w:lang w:val="es-CL"/>
        </w:rPr>
      </w:pPr>
      <w:r w:rsidRPr="00A70D34">
        <w:rPr>
          <w:rFonts w:ascii="Arial" w:eastAsia="Arial" w:hAnsi="Arial" w:cs="Arial"/>
          <w:b/>
          <w:bCs/>
          <w:color w:val="171923"/>
          <w:lang w:val="es-CL"/>
        </w:rPr>
        <w:t>Desafío:</w:t>
      </w:r>
      <w:r w:rsidRPr="00A70D34">
        <w:rPr>
          <w:rFonts w:ascii="Arial" w:eastAsia="Arial" w:hAnsi="Arial" w:cs="Arial"/>
          <w:color w:val="171923"/>
          <w:lang w:val="es-CL"/>
        </w:rPr>
        <w:t xml:space="preserve"> SLA de 500ms de latencia para sincronización de avatar con audio</w:t>
      </w:r>
    </w:p>
    <w:p w14:paraId="2929BA89" w14:textId="77777777" w:rsidR="00A70D34" w:rsidRPr="00A70D34" w:rsidRDefault="00A70D34" w:rsidP="00A70D34">
      <w:pPr>
        <w:rPr>
          <w:rFonts w:ascii="Arial" w:eastAsia="Arial" w:hAnsi="Arial" w:cs="Arial"/>
          <w:color w:val="171923"/>
          <w:lang w:val="es-CL"/>
        </w:rPr>
      </w:pPr>
      <w:r w:rsidRPr="00A70D34">
        <w:rPr>
          <w:rFonts w:ascii="Arial" w:eastAsia="Arial" w:hAnsi="Arial" w:cs="Arial"/>
          <w:b/>
          <w:bCs/>
          <w:color w:val="171923"/>
          <w:lang w:val="es-CL"/>
        </w:rPr>
        <w:t>Análisis realista de latencia:</w:t>
      </w:r>
    </w:p>
    <w:p w14:paraId="0472783B" w14:textId="08E54986" w:rsidR="00A70D34" w:rsidRPr="00A70D34" w:rsidRDefault="00A70D34" w:rsidP="00A70D34">
      <w:pPr>
        <w:pStyle w:val="Prrafodelista"/>
        <w:numPr>
          <w:ilvl w:val="0"/>
          <w:numId w:val="17"/>
        </w:numPr>
        <w:spacing w:after="0" w:line="240" w:lineRule="auto"/>
        <w:rPr>
          <w:rFonts w:ascii="Arial" w:eastAsia="Arial" w:hAnsi="Arial" w:cs="Arial"/>
          <w:color w:val="171923"/>
          <w:lang w:val="es-CL"/>
        </w:rPr>
      </w:pPr>
      <w:r w:rsidRPr="00A70D34">
        <w:rPr>
          <w:rFonts w:ascii="Arial" w:eastAsia="Arial" w:hAnsi="Arial" w:cs="Arial"/>
          <w:color w:val="171923"/>
          <w:lang w:val="es-CL"/>
        </w:rPr>
        <w:t xml:space="preserve">Latencia de red del usuario: 50-300ms (variable, fuera de control) </w:t>
      </w:r>
    </w:p>
    <w:p w14:paraId="367B2DA1" w14:textId="5AA89088" w:rsidR="00A70D34" w:rsidRPr="00A70D34" w:rsidRDefault="00A70D34" w:rsidP="00A70D34">
      <w:pPr>
        <w:pStyle w:val="Prrafodelista"/>
        <w:numPr>
          <w:ilvl w:val="0"/>
          <w:numId w:val="17"/>
        </w:numPr>
        <w:spacing w:after="0" w:line="240" w:lineRule="auto"/>
        <w:rPr>
          <w:rFonts w:ascii="Arial" w:eastAsia="Arial" w:hAnsi="Arial" w:cs="Arial"/>
          <w:color w:val="171923"/>
          <w:lang w:val="es-CL"/>
        </w:rPr>
      </w:pPr>
      <w:r w:rsidRPr="00A70D34">
        <w:rPr>
          <w:rFonts w:ascii="Arial" w:eastAsia="Arial" w:hAnsi="Arial" w:cs="Arial"/>
          <w:color w:val="171923"/>
          <w:lang w:val="es-CL"/>
        </w:rPr>
        <w:t xml:space="preserve">Tiempo de procesamiento OpenAI: 800-2500ms (generación de pregunta) </w:t>
      </w:r>
    </w:p>
    <w:p w14:paraId="2E923AD1" w14:textId="28DAFC24" w:rsidR="00A70D34" w:rsidRPr="00A70D34" w:rsidRDefault="00A70D34" w:rsidP="00A70D34">
      <w:pPr>
        <w:pStyle w:val="Prrafodelista"/>
        <w:numPr>
          <w:ilvl w:val="0"/>
          <w:numId w:val="17"/>
        </w:numPr>
        <w:spacing w:after="0" w:line="240" w:lineRule="auto"/>
        <w:rPr>
          <w:rFonts w:ascii="Arial" w:eastAsia="Arial" w:hAnsi="Arial" w:cs="Arial"/>
          <w:color w:val="171923"/>
          <w:lang w:val="es-CL"/>
        </w:rPr>
      </w:pPr>
      <w:r w:rsidRPr="00A70D34">
        <w:rPr>
          <w:rFonts w:ascii="Arial" w:eastAsia="Arial" w:hAnsi="Arial" w:cs="Arial"/>
          <w:color w:val="171923"/>
          <w:lang w:val="es-CL"/>
        </w:rPr>
        <w:t xml:space="preserve">Tiempo de procesamiento D-ID: 200-600ms (generación de video) </w:t>
      </w:r>
    </w:p>
    <w:p w14:paraId="3AE73D77" w14:textId="4A568D4E" w:rsidR="00A70D34" w:rsidRPr="00A70D34" w:rsidRDefault="00A70D34" w:rsidP="00A70D34">
      <w:pPr>
        <w:pStyle w:val="Prrafodelista"/>
        <w:numPr>
          <w:ilvl w:val="0"/>
          <w:numId w:val="17"/>
        </w:numPr>
        <w:spacing w:after="0" w:line="240" w:lineRule="auto"/>
        <w:rPr>
          <w:rFonts w:ascii="Arial" w:eastAsia="Arial" w:hAnsi="Arial" w:cs="Arial"/>
          <w:color w:val="171923"/>
          <w:lang w:val="es-CL"/>
        </w:rPr>
      </w:pPr>
      <w:r w:rsidRPr="00A70D34">
        <w:rPr>
          <w:rFonts w:ascii="Arial" w:eastAsia="Arial" w:hAnsi="Arial" w:cs="Arial"/>
          <w:color w:val="171923"/>
          <w:lang w:val="es-CL"/>
        </w:rPr>
        <w:t xml:space="preserve">Latencia de red hacia D-ID: 50-150ms </w:t>
      </w:r>
    </w:p>
    <w:p w14:paraId="216F0577" w14:textId="78DAB5F8" w:rsidR="00A70D34" w:rsidRDefault="00A70D34" w:rsidP="00A70D34">
      <w:pPr>
        <w:pStyle w:val="Prrafodelista"/>
        <w:numPr>
          <w:ilvl w:val="0"/>
          <w:numId w:val="17"/>
        </w:numPr>
        <w:spacing w:after="0" w:line="240" w:lineRule="auto"/>
        <w:rPr>
          <w:rFonts w:ascii="Arial" w:eastAsia="Arial" w:hAnsi="Arial" w:cs="Arial"/>
          <w:color w:val="171923"/>
          <w:lang w:val="es-CL"/>
        </w:rPr>
      </w:pPr>
      <w:proofErr w:type="spellStart"/>
      <w:r w:rsidRPr="00A70D34">
        <w:rPr>
          <w:rFonts w:ascii="Arial" w:eastAsia="Arial" w:hAnsi="Arial" w:cs="Arial"/>
          <w:color w:val="171923"/>
          <w:lang w:val="es-CL"/>
        </w:rPr>
        <w:t>Buffering</w:t>
      </w:r>
      <w:proofErr w:type="spellEnd"/>
      <w:r w:rsidRPr="00A70D34">
        <w:rPr>
          <w:rFonts w:ascii="Arial" w:eastAsia="Arial" w:hAnsi="Arial" w:cs="Arial"/>
          <w:color w:val="171923"/>
          <w:lang w:val="es-CL"/>
        </w:rPr>
        <w:t xml:space="preserve"> del navegador: 100-200ms</w:t>
      </w:r>
    </w:p>
    <w:p w14:paraId="4E5CA112" w14:textId="77777777" w:rsidR="00A850B7" w:rsidRDefault="00A850B7" w:rsidP="00A70D34">
      <w:pPr>
        <w:pStyle w:val="Prrafodelista"/>
        <w:numPr>
          <w:ilvl w:val="0"/>
          <w:numId w:val="17"/>
        </w:numPr>
        <w:spacing w:after="0" w:line="240" w:lineRule="auto"/>
        <w:rPr>
          <w:rFonts w:ascii="Arial" w:eastAsia="Arial" w:hAnsi="Arial" w:cs="Arial"/>
          <w:color w:val="171923"/>
          <w:lang w:val="es-CL"/>
        </w:rPr>
      </w:pPr>
    </w:p>
    <w:p w14:paraId="1ED81C03" w14:textId="77777777"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b/>
          <w:bCs/>
          <w:color w:val="171923"/>
          <w:lang w:val="es-CL"/>
        </w:rPr>
        <w:t>Latencia total realista:</w:t>
      </w:r>
      <w:r w:rsidRPr="00A850B7">
        <w:rPr>
          <w:rFonts w:ascii="Arial" w:eastAsia="Arial" w:hAnsi="Arial" w:cs="Arial"/>
          <w:color w:val="171923"/>
          <w:lang w:val="es-CL"/>
        </w:rPr>
        <w:t xml:space="preserve"> 1200-3750ms en condiciones normales</w:t>
      </w:r>
    </w:p>
    <w:p w14:paraId="1EFF52DE" w14:textId="77777777" w:rsidR="00A850B7" w:rsidRDefault="00A850B7" w:rsidP="00A850B7">
      <w:pPr>
        <w:spacing w:after="0" w:line="240" w:lineRule="auto"/>
        <w:rPr>
          <w:rFonts w:ascii="Arial" w:eastAsia="Arial" w:hAnsi="Arial" w:cs="Arial"/>
          <w:b/>
          <w:bCs/>
          <w:color w:val="171923"/>
          <w:lang w:val="es-CL"/>
        </w:rPr>
      </w:pPr>
    </w:p>
    <w:p w14:paraId="63B76C44" w14:textId="16BB0018"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b/>
          <w:bCs/>
          <w:color w:val="171923"/>
          <w:lang w:val="es-CL"/>
        </w:rPr>
        <w:t>Reconocimiento de SLA no alcanzable:</w:t>
      </w:r>
      <w:r w:rsidRPr="00A850B7">
        <w:rPr>
          <w:rFonts w:ascii="Arial" w:eastAsia="Arial" w:hAnsi="Arial" w:cs="Arial"/>
          <w:color w:val="171923"/>
          <w:lang w:val="es-CL"/>
        </w:rPr>
        <w:t xml:space="preserve"> El objetivo inicial de 500ms fue basado en expectativas optimistas. La latencia real promedio será de </w:t>
      </w:r>
      <w:r w:rsidRPr="00A850B7">
        <w:rPr>
          <w:rFonts w:ascii="Arial" w:eastAsia="Arial" w:hAnsi="Arial" w:cs="Arial"/>
          <w:b/>
          <w:bCs/>
          <w:color w:val="171923"/>
          <w:lang w:val="es-CL"/>
        </w:rPr>
        <w:t>2-3 segundos</w:t>
      </w:r>
      <w:r w:rsidRPr="00A850B7">
        <w:rPr>
          <w:rFonts w:ascii="Arial" w:eastAsia="Arial" w:hAnsi="Arial" w:cs="Arial"/>
          <w:color w:val="171923"/>
          <w:lang w:val="es-CL"/>
        </w:rPr>
        <w:t>.</w:t>
      </w:r>
    </w:p>
    <w:p w14:paraId="29CDFBEB" w14:textId="77777777" w:rsidR="00A850B7" w:rsidRDefault="00A850B7" w:rsidP="00A850B7">
      <w:pPr>
        <w:spacing w:after="0" w:line="240" w:lineRule="auto"/>
        <w:rPr>
          <w:rFonts w:ascii="Arial" w:eastAsia="Arial" w:hAnsi="Arial" w:cs="Arial"/>
          <w:color w:val="171923"/>
          <w:lang w:val="es-CL"/>
        </w:rPr>
      </w:pPr>
    </w:p>
    <w:p w14:paraId="179969A7" w14:textId="4903E00A" w:rsidR="00A850B7" w:rsidRDefault="00A850B7" w:rsidP="00A850B7">
      <w:pPr>
        <w:spacing w:after="0" w:line="240" w:lineRule="auto"/>
        <w:rPr>
          <w:rFonts w:ascii="Arial" w:eastAsia="Arial" w:hAnsi="Arial" w:cs="Arial"/>
          <w:b/>
          <w:bCs/>
          <w:color w:val="171923"/>
          <w:lang w:val="es-CL"/>
        </w:rPr>
      </w:pPr>
      <w:r w:rsidRPr="00A850B7">
        <w:rPr>
          <w:rFonts w:ascii="Arial" w:eastAsia="Arial" w:hAnsi="Arial" w:cs="Arial"/>
          <w:b/>
          <w:bCs/>
          <w:color w:val="171923"/>
          <w:lang w:val="es-CL"/>
        </w:rPr>
        <w:t>Estrategias de mitigación implementadas:</w:t>
      </w:r>
    </w:p>
    <w:p w14:paraId="59F28C79" w14:textId="77777777" w:rsidR="00CE2502" w:rsidRPr="00A850B7" w:rsidRDefault="00CE2502" w:rsidP="00A850B7">
      <w:pPr>
        <w:spacing w:after="0" w:line="240" w:lineRule="auto"/>
        <w:rPr>
          <w:rFonts w:ascii="Arial" w:eastAsia="Arial" w:hAnsi="Arial" w:cs="Arial"/>
          <w:color w:val="171923"/>
          <w:lang w:val="es-CL"/>
        </w:rPr>
      </w:pPr>
    </w:p>
    <w:p w14:paraId="6D728C62" w14:textId="77777777" w:rsidR="00A850B7" w:rsidRPr="00A850B7" w:rsidRDefault="00A850B7" w:rsidP="00A850B7">
      <w:pPr>
        <w:spacing w:after="0" w:line="240" w:lineRule="auto"/>
        <w:rPr>
          <w:rFonts w:ascii="Arial" w:eastAsia="Arial" w:hAnsi="Arial" w:cs="Arial"/>
          <w:b/>
          <w:bCs/>
          <w:color w:val="171923"/>
          <w:lang w:val="es-CL"/>
        </w:rPr>
      </w:pPr>
      <w:r w:rsidRPr="00A850B7">
        <w:rPr>
          <w:rFonts w:ascii="Arial" w:eastAsia="Arial" w:hAnsi="Arial" w:cs="Arial"/>
          <w:b/>
          <w:bCs/>
          <w:color w:val="171923"/>
          <w:lang w:val="es-CL"/>
        </w:rPr>
        <w:t>1. Precarga y Pipeline Asíncrono</w:t>
      </w:r>
    </w:p>
    <w:p w14:paraId="5E808103" w14:textId="77777777" w:rsidR="00A850B7" w:rsidRPr="00A850B7" w:rsidRDefault="00A850B7" w:rsidP="00A850B7">
      <w:pPr>
        <w:spacing w:after="0" w:line="240" w:lineRule="auto"/>
        <w:rPr>
          <w:rFonts w:ascii="Arial" w:eastAsia="Arial" w:hAnsi="Arial" w:cs="Arial"/>
          <w:color w:val="171923"/>
          <w:lang w:val="es-CL"/>
        </w:rPr>
      </w:pPr>
      <w:proofErr w:type="spellStart"/>
      <w:r w:rsidRPr="00A850B7">
        <w:rPr>
          <w:rFonts w:ascii="Arial" w:eastAsia="Arial" w:hAnsi="Arial" w:cs="Arial"/>
          <w:color w:val="171923"/>
          <w:lang w:val="es-CL"/>
        </w:rPr>
        <w:t>javascript</w:t>
      </w:r>
      <w:proofErr w:type="spellEnd"/>
    </w:p>
    <w:p w14:paraId="02E24236" w14:textId="77777777"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i/>
          <w:iCs/>
          <w:color w:val="171923"/>
          <w:lang w:val="es-CL"/>
        </w:rPr>
        <w:t>// Mientras usuario responde pregunta N, precargar pregunta N+1</w:t>
      </w:r>
    </w:p>
    <w:p w14:paraId="3D12B73B" w14:textId="77777777" w:rsidR="00A850B7" w:rsidRPr="00A850B7" w:rsidRDefault="00A850B7" w:rsidP="00A850B7">
      <w:pPr>
        <w:spacing w:after="0" w:line="240" w:lineRule="auto"/>
        <w:rPr>
          <w:rFonts w:ascii="Arial" w:eastAsia="Arial" w:hAnsi="Arial" w:cs="Arial"/>
          <w:color w:val="171923"/>
          <w:lang w:val="es-CL"/>
        </w:rPr>
      </w:pPr>
      <w:proofErr w:type="spellStart"/>
      <w:r w:rsidRPr="00A850B7">
        <w:rPr>
          <w:rFonts w:ascii="Arial" w:eastAsia="Arial" w:hAnsi="Arial" w:cs="Arial"/>
          <w:color w:val="171923"/>
          <w:lang w:val="es-CL"/>
        </w:rPr>
        <w:t>async</w:t>
      </w:r>
      <w:proofErr w:type="spellEnd"/>
      <w:r w:rsidRPr="00A850B7">
        <w:rPr>
          <w:rFonts w:ascii="Arial" w:eastAsia="Arial" w:hAnsi="Arial" w:cs="Arial"/>
          <w:color w:val="171923"/>
          <w:lang w:val="es-CL"/>
        </w:rPr>
        <w:t xml:space="preserve"> </w:t>
      </w:r>
      <w:proofErr w:type="spellStart"/>
      <w:r w:rsidRPr="00A850B7">
        <w:rPr>
          <w:rFonts w:ascii="Arial" w:eastAsia="Arial" w:hAnsi="Arial" w:cs="Arial"/>
          <w:color w:val="171923"/>
          <w:lang w:val="es-CL"/>
        </w:rPr>
        <w:t>function</w:t>
      </w:r>
      <w:proofErr w:type="spellEnd"/>
      <w:r w:rsidRPr="00A850B7">
        <w:rPr>
          <w:rFonts w:ascii="Arial" w:eastAsia="Arial" w:hAnsi="Arial" w:cs="Arial"/>
          <w:color w:val="171923"/>
          <w:lang w:val="es-CL"/>
        </w:rPr>
        <w:t xml:space="preserve"> </w:t>
      </w:r>
      <w:proofErr w:type="spellStart"/>
      <w:r w:rsidRPr="00A850B7">
        <w:rPr>
          <w:rFonts w:ascii="Arial" w:eastAsia="Arial" w:hAnsi="Arial" w:cs="Arial"/>
          <w:color w:val="171923"/>
          <w:lang w:val="es-CL"/>
        </w:rPr>
        <w:t>pipelineOptimization</w:t>
      </w:r>
      <w:proofErr w:type="spellEnd"/>
      <w:r w:rsidRPr="00A850B7">
        <w:rPr>
          <w:rFonts w:ascii="Arial" w:eastAsia="Arial" w:hAnsi="Arial" w:cs="Arial"/>
          <w:color w:val="171923"/>
          <w:lang w:val="es-CL"/>
        </w:rPr>
        <w:t>() {</w:t>
      </w:r>
    </w:p>
    <w:p w14:paraId="120C3352" w14:textId="77777777"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color w:val="171923"/>
          <w:lang w:val="es-CL"/>
        </w:rPr>
        <w:t xml:space="preserve">  </w:t>
      </w:r>
      <w:r w:rsidRPr="00A850B7">
        <w:rPr>
          <w:rFonts w:ascii="Arial" w:eastAsia="Arial" w:hAnsi="Arial" w:cs="Arial"/>
          <w:i/>
          <w:iCs/>
          <w:color w:val="171923"/>
          <w:lang w:val="es-CL"/>
        </w:rPr>
        <w:t>// Usuario respondiendo pregunta actual</w:t>
      </w:r>
    </w:p>
    <w:p w14:paraId="791995F2" w14:textId="77777777"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color w:val="171923"/>
          <w:lang w:val="es-CL"/>
        </w:rPr>
        <w:t xml:space="preserve">  </w:t>
      </w:r>
      <w:proofErr w:type="spellStart"/>
      <w:r w:rsidRPr="00A850B7">
        <w:rPr>
          <w:rFonts w:ascii="Arial" w:eastAsia="Arial" w:hAnsi="Arial" w:cs="Arial"/>
          <w:color w:val="171923"/>
          <w:lang w:val="es-CL"/>
        </w:rPr>
        <w:t>const</w:t>
      </w:r>
      <w:proofErr w:type="spellEnd"/>
      <w:r w:rsidRPr="00A850B7">
        <w:rPr>
          <w:rFonts w:ascii="Arial" w:eastAsia="Arial" w:hAnsi="Arial" w:cs="Arial"/>
          <w:color w:val="171923"/>
          <w:lang w:val="es-CL"/>
        </w:rPr>
        <w:t xml:space="preserve"> </w:t>
      </w:r>
      <w:proofErr w:type="spellStart"/>
      <w:r w:rsidRPr="00A850B7">
        <w:rPr>
          <w:rFonts w:ascii="Arial" w:eastAsia="Arial" w:hAnsi="Arial" w:cs="Arial"/>
          <w:color w:val="171923"/>
          <w:lang w:val="es-CL"/>
        </w:rPr>
        <w:t>nextQuestionPromise</w:t>
      </w:r>
      <w:proofErr w:type="spellEnd"/>
      <w:r w:rsidRPr="00A850B7">
        <w:rPr>
          <w:rFonts w:ascii="Arial" w:eastAsia="Arial" w:hAnsi="Arial" w:cs="Arial"/>
          <w:color w:val="171923"/>
          <w:lang w:val="es-CL"/>
        </w:rPr>
        <w:t xml:space="preserve"> = </w:t>
      </w:r>
      <w:proofErr w:type="spellStart"/>
      <w:r w:rsidRPr="00A850B7">
        <w:rPr>
          <w:rFonts w:ascii="Arial" w:eastAsia="Arial" w:hAnsi="Arial" w:cs="Arial"/>
          <w:color w:val="171923"/>
          <w:lang w:val="es-CL"/>
        </w:rPr>
        <w:t>generateNextQuestion</w:t>
      </w:r>
      <w:proofErr w:type="spellEnd"/>
      <w:r w:rsidRPr="00A850B7">
        <w:rPr>
          <w:rFonts w:ascii="Arial" w:eastAsia="Arial" w:hAnsi="Arial" w:cs="Arial"/>
          <w:color w:val="171923"/>
          <w:lang w:val="es-CL"/>
        </w:rPr>
        <w:t xml:space="preserve">(); </w:t>
      </w:r>
      <w:r w:rsidRPr="00A850B7">
        <w:rPr>
          <w:rFonts w:ascii="Arial" w:eastAsia="Arial" w:hAnsi="Arial" w:cs="Arial"/>
          <w:i/>
          <w:iCs/>
          <w:color w:val="171923"/>
          <w:lang w:val="es-CL"/>
        </w:rPr>
        <w:t>// Inicia precarga</w:t>
      </w:r>
    </w:p>
    <w:p w14:paraId="659A57DA" w14:textId="77777777"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color w:val="171923"/>
          <w:lang w:val="es-CL"/>
        </w:rPr>
        <w:t xml:space="preserve">  </w:t>
      </w:r>
    </w:p>
    <w:p w14:paraId="6D29389C" w14:textId="77777777"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color w:val="171923"/>
          <w:lang w:val="es-CL"/>
        </w:rPr>
        <w:t xml:space="preserve">  </w:t>
      </w:r>
      <w:proofErr w:type="spellStart"/>
      <w:r w:rsidRPr="00A850B7">
        <w:rPr>
          <w:rFonts w:ascii="Arial" w:eastAsia="Arial" w:hAnsi="Arial" w:cs="Arial"/>
          <w:color w:val="171923"/>
          <w:lang w:val="es-CL"/>
        </w:rPr>
        <w:t>await</w:t>
      </w:r>
      <w:proofErr w:type="spellEnd"/>
      <w:r w:rsidRPr="00A850B7">
        <w:rPr>
          <w:rFonts w:ascii="Arial" w:eastAsia="Arial" w:hAnsi="Arial" w:cs="Arial"/>
          <w:color w:val="171923"/>
          <w:lang w:val="es-CL"/>
        </w:rPr>
        <w:t xml:space="preserve"> </w:t>
      </w:r>
      <w:proofErr w:type="spellStart"/>
      <w:r w:rsidRPr="00A850B7">
        <w:rPr>
          <w:rFonts w:ascii="Arial" w:eastAsia="Arial" w:hAnsi="Arial" w:cs="Arial"/>
          <w:color w:val="171923"/>
          <w:lang w:val="es-CL"/>
        </w:rPr>
        <w:t>waitForUserResponse</w:t>
      </w:r>
      <w:proofErr w:type="spellEnd"/>
      <w:r w:rsidRPr="00A850B7">
        <w:rPr>
          <w:rFonts w:ascii="Arial" w:eastAsia="Arial" w:hAnsi="Arial" w:cs="Arial"/>
          <w:color w:val="171923"/>
          <w:lang w:val="es-CL"/>
        </w:rPr>
        <w:t>();</w:t>
      </w:r>
    </w:p>
    <w:p w14:paraId="616DA085" w14:textId="77777777"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color w:val="171923"/>
          <w:lang w:val="es-CL"/>
        </w:rPr>
        <w:t xml:space="preserve">  </w:t>
      </w:r>
    </w:p>
    <w:p w14:paraId="45B4053A" w14:textId="77777777"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color w:val="171923"/>
          <w:lang w:val="es-CL"/>
        </w:rPr>
        <w:t xml:space="preserve">  </w:t>
      </w:r>
      <w:r w:rsidRPr="00A850B7">
        <w:rPr>
          <w:rFonts w:ascii="Arial" w:eastAsia="Arial" w:hAnsi="Arial" w:cs="Arial"/>
          <w:i/>
          <w:iCs/>
          <w:color w:val="171923"/>
          <w:lang w:val="es-CL"/>
        </w:rPr>
        <w:t>// Pregunta siguiente ya lista (ahorro de 2s)</w:t>
      </w:r>
    </w:p>
    <w:p w14:paraId="26396607" w14:textId="77777777"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color w:val="171923"/>
          <w:lang w:val="es-CL"/>
        </w:rPr>
        <w:t xml:space="preserve">  </w:t>
      </w:r>
      <w:proofErr w:type="spellStart"/>
      <w:r w:rsidRPr="00A850B7">
        <w:rPr>
          <w:rFonts w:ascii="Arial" w:eastAsia="Arial" w:hAnsi="Arial" w:cs="Arial"/>
          <w:color w:val="171923"/>
          <w:lang w:val="es-CL"/>
        </w:rPr>
        <w:t>const</w:t>
      </w:r>
      <w:proofErr w:type="spellEnd"/>
      <w:r w:rsidRPr="00A850B7">
        <w:rPr>
          <w:rFonts w:ascii="Arial" w:eastAsia="Arial" w:hAnsi="Arial" w:cs="Arial"/>
          <w:color w:val="171923"/>
          <w:lang w:val="es-CL"/>
        </w:rPr>
        <w:t xml:space="preserve"> </w:t>
      </w:r>
      <w:proofErr w:type="spellStart"/>
      <w:r w:rsidRPr="00A850B7">
        <w:rPr>
          <w:rFonts w:ascii="Arial" w:eastAsia="Arial" w:hAnsi="Arial" w:cs="Arial"/>
          <w:color w:val="171923"/>
          <w:lang w:val="es-CL"/>
        </w:rPr>
        <w:t>nextQuestion</w:t>
      </w:r>
      <w:proofErr w:type="spellEnd"/>
      <w:r w:rsidRPr="00A850B7">
        <w:rPr>
          <w:rFonts w:ascii="Arial" w:eastAsia="Arial" w:hAnsi="Arial" w:cs="Arial"/>
          <w:color w:val="171923"/>
          <w:lang w:val="es-CL"/>
        </w:rPr>
        <w:t xml:space="preserve"> = </w:t>
      </w:r>
      <w:proofErr w:type="spellStart"/>
      <w:r w:rsidRPr="00A850B7">
        <w:rPr>
          <w:rFonts w:ascii="Arial" w:eastAsia="Arial" w:hAnsi="Arial" w:cs="Arial"/>
          <w:color w:val="171923"/>
          <w:lang w:val="es-CL"/>
        </w:rPr>
        <w:t>await</w:t>
      </w:r>
      <w:proofErr w:type="spellEnd"/>
      <w:r w:rsidRPr="00A850B7">
        <w:rPr>
          <w:rFonts w:ascii="Arial" w:eastAsia="Arial" w:hAnsi="Arial" w:cs="Arial"/>
          <w:color w:val="171923"/>
          <w:lang w:val="es-CL"/>
        </w:rPr>
        <w:t xml:space="preserve"> </w:t>
      </w:r>
      <w:proofErr w:type="spellStart"/>
      <w:r w:rsidRPr="00A850B7">
        <w:rPr>
          <w:rFonts w:ascii="Arial" w:eastAsia="Arial" w:hAnsi="Arial" w:cs="Arial"/>
          <w:color w:val="171923"/>
          <w:lang w:val="es-CL"/>
        </w:rPr>
        <w:t>nextQuestionPromise</w:t>
      </w:r>
      <w:proofErr w:type="spellEnd"/>
      <w:r w:rsidRPr="00A850B7">
        <w:rPr>
          <w:rFonts w:ascii="Arial" w:eastAsia="Arial" w:hAnsi="Arial" w:cs="Arial"/>
          <w:color w:val="171923"/>
          <w:lang w:val="es-CL"/>
        </w:rPr>
        <w:t>;</w:t>
      </w:r>
    </w:p>
    <w:p w14:paraId="030BD9DD" w14:textId="77777777"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color w:val="171923"/>
          <w:lang w:val="es-CL"/>
        </w:rPr>
        <w:t xml:space="preserve">  </w:t>
      </w:r>
      <w:proofErr w:type="spellStart"/>
      <w:r w:rsidRPr="00A850B7">
        <w:rPr>
          <w:rFonts w:ascii="Arial" w:eastAsia="Arial" w:hAnsi="Arial" w:cs="Arial"/>
          <w:color w:val="171923"/>
          <w:lang w:val="es-CL"/>
        </w:rPr>
        <w:t>displayQuestion</w:t>
      </w:r>
      <w:proofErr w:type="spellEnd"/>
      <w:r w:rsidRPr="00A850B7">
        <w:rPr>
          <w:rFonts w:ascii="Arial" w:eastAsia="Arial" w:hAnsi="Arial" w:cs="Arial"/>
          <w:color w:val="171923"/>
          <w:lang w:val="es-CL"/>
        </w:rPr>
        <w:t>(</w:t>
      </w:r>
      <w:proofErr w:type="spellStart"/>
      <w:r w:rsidRPr="00A850B7">
        <w:rPr>
          <w:rFonts w:ascii="Arial" w:eastAsia="Arial" w:hAnsi="Arial" w:cs="Arial"/>
          <w:color w:val="171923"/>
          <w:lang w:val="es-CL"/>
        </w:rPr>
        <w:t>nextQuestion</w:t>
      </w:r>
      <w:proofErr w:type="spellEnd"/>
      <w:r w:rsidRPr="00A850B7">
        <w:rPr>
          <w:rFonts w:ascii="Arial" w:eastAsia="Arial" w:hAnsi="Arial" w:cs="Arial"/>
          <w:color w:val="171923"/>
          <w:lang w:val="es-CL"/>
        </w:rPr>
        <w:t>);</w:t>
      </w:r>
    </w:p>
    <w:p w14:paraId="78B1930D" w14:textId="77777777" w:rsidR="00A850B7" w:rsidRPr="00A850B7" w:rsidRDefault="00A850B7" w:rsidP="00A850B7">
      <w:pPr>
        <w:spacing w:after="0" w:line="240" w:lineRule="auto"/>
        <w:rPr>
          <w:rFonts w:ascii="Arial" w:eastAsia="Arial" w:hAnsi="Arial" w:cs="Arial"/>
          <w:color w:val="171923"/>
          <w:lang w:val="es-CL"/>
        </w:rPr>
      </w:pPr>
      <w:r w:rsidRPr="00A850B7">
        <w:rPr>
          <w:rFonts w:ascii="Arial" w:eastAsia="Arial" w:hAnsi="Arial" w:cs="Arial"/>
          <w:color w:val="171923"/>
          <w:lang w:val="es-CL"/>
        </w:rPr>
        <w:t>}</w:t>
      </w:r>
    </w:p>
    <w:p w14:paraId="51511A66" w14:textId="77777777" w:rsidR="00A850B7" w:rsidRDefault="00A850B7" w:rsidP="00A850B7">
      <w:pPr>
        <w:spacing w:after="0" w:line="240" w:lineRule="auto"/>
        <w:rPr>
          <w:rFonts w:ascii="Arial" w:eastAsia="Arial" w:hAnsi="Arial" w:cs="Arial"/>
          <w:color w:val="171923"/>
          <w:lang w:val="es-CL"/>
        </w:rPr>
      </w:pPr>
    </w:p>
    <w:p w14:paraId="375D3825" w14:textId="1EA776CA" w:rsidR="00A850B7" w:rsidRDefault="00A850B7" w:rsidP="00A850B7">
      <w:pPr>
        <w:spacing w:after="0" w:line="240" w:lineRule="auto"/>
        <w:rPr>
          <w:rFonts w:ascii="Arial" w:eastAsia="Arial" w:hAnsi="Arial" w:cs="Arial"/>
          <w:color w:val="171923"/>
        </w:rPr>
      </w:pPr>
      <w:r w:rsidRPr="00A850B7">
        <w:rPr>
          <w:rFonts w:ascii="Arial" w:eastAsia="Arial" w:hAnsi="Arial" w:cs="Arial"/>
          <w:b/>
          <w:bCs/>
          <w:color w:val="171923"/>
        </w:rPr>
        <w:t>Ahorro:</w:t>
      </w:r>
      <w:r w:rsidRPr="00A850B7">
        <w:rPr>
          <w:rFonts w:ascii="Arial" w:eastAsia="Arial" w:hAnsi="Arial" w:cs="Arial"/>
          <w:color w:val="171923"/>
        </w:rPr>
        <w:t xml:space="preserve"> Hasta 2 segundos en transiciones entre preguntas</w:t>
      </w:r>
    </w:p>
    <w:p w14:paraId="1BBDCC8D" w14:textId="77777777" w:rsidR="00CE2502" w:rsidRDefault="00CE2502" w:rsidP="00A850B7">
      <w:pPr>
        <w:spacing w:after="0" w:line="240" w:lineRule="auto"/>
        <w:rPr>
          <w:rFonts w:ascii="Arial" w:eastAsia="Arial" w:hAnsi="Arial" w:cs="Arial"/>
          <w:color w:val="171923"/>
        </w:rPr>
      </w:pPr>
    </w:p>
    <w:p w14:paraId="6AADC22B" w14:textId="00842AB1" w:rsidR="00A850B7" w:rsidRDefault="00CE2502" w:rsidP="00A850B7">
      <w:pPr>
        <w:spacing w:after="0" w:line="240" w:lineRule="auto"/>
        <w:rPr>
          <w:rFonts w:ascii="Arial" w:eastAsia="Arial" w:hAnsi="Arial" w:cs="Arial"/>
          <w:b/>
          <w:bCs/>
          <w:color w:val="171923"/>
        </w:rPr>
      </w:pPr>
      <w:r w:rsidRPr="00CE2502">
        <w:rPr>
          <w:rFonts w:ascii="Arial" w:eastAsia="Arial" w:hAnsi="Arial" w:cs="Arial"/>
          <w:b/>
          <w:bCs/>
          <w:color w:val="171923"/>
        </w:rPr>
        <w:t>2. Indicadores Visuales de Progreso</w:t>
      </w:r>
    </w:p>
    <w:p w14:paraId="6B23328B" w14:textId="77777777" w:rsidR="00CE2502" w:rsidRPr="00CE2502" w:rsidRDefault="00CE2502" w:rsidP="00CE2502">
      <w:pPr>
        <w:spacing w:after="0" w:line="240" w:lineRule="auto"/>
        <w:rPr>
          <w:rFonts w:ascii="Arial" w:eastAsia="Arial" w:hAnsi="Arial" w:cs="Arial"/>
          <w:color w:val="171923"/>
          <w:lang w:val="es-CL"/>
        </w:rPr>
      </w:pPr>
      <w:proofErr w:type="spellStart"/>
      <w:r w:rsidRPr="00CE2502">
        <w:rPr>
          <w:rFonts w:ascii="Arial" w:eastAsia="Arial" w:hAnsi="Arial" w:cs="Arial"/>
          <w:color w:val="171923"/>
          <w:lang w:val="es-CL"/>
        </w:rPr>
        <w:t>const</w:t>
      </w:r>
      <w:proofErr w:type="spellEnd"/>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loadingStates</w:t>
      </w:r>
      <w:proofErr w:type="spellEnd"/>
      <w:r w:rsidRPr="00CE2502">
        <w:rPr>
          <w:rFonts w:ascii="Arial" w:eastAsia="Arial" w:hAnsi="Arial" w:cs="Arial"/>
          <w:color w:val="171923"/>
          <w:lang w:val="es-CL"/>
        </w:rPr>
        <w:t xml:space="preserve"> = {</w:t>
      </w:r>
    </w:p>
    <w:p w14:paraId="405700CC"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thinking</w:t>
      </w:r>
      <w:proofErr w:type="spellEnd"/>
      <w:r w:rsidRPr="00CE2502">
        <w:rPr>
          <w:rFonts w:ascii="Arial" w:eastAsia="Arial" w:hAnsi="Arial" w:cs="Arial"/>
          <w:color w:val="171923"/>
          <w:lang w:val="es-CL"/>
        </w:rPr>
        <w:t>: "</w:t>
      </w:r>
      <w:r w:rsidRPr="00CE2502">
        <w:rPr>
          <w:rFonts w:ascii="Segoe UI Emoji" w:eastAsia="Arial" w:hAnsi="Segoe UI Emoji" w:cs="Segoe UI Emoji"/>
          <w:color w:val="171923"/>
          <w:lang w:val="es-CL"/>
        </w:rPr>
        <w:t>🤔</w:t>
      </w:r>
      <w:r w:rsidRPr="00CE2502">
        <w:rPr>
          <w:rFonts w:ascii="Arial" w:eastAsia="Arial" w:hAnsi="Arial" w:cs="Arial"/>
          <w:color w:val="171923"/>
          <w:lang w:val="es-CL"/>
        </w:rPr>
        <w:t xml:space="preserve"> El entrevistador está pensando...",</w:t>
      </w:r>
    </w:p>
    <w:p w14:paraId="64C66727"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generating</w:t>
      </w:r>
      <w:proofErr w:type="spellEnd"/>
      <w:r w:rsidRPr="00CE2502">
        <w:rPr>
          <w:rFonts w:ascii="Arial" w:eastAsia="Arial" w:hAnsi="Arial" w:cs="Arial"/>
          <w:color w:val="171923"/>
          <w:lang w:val="es-CL"/>
        </w:rPr>
        <w:t>: "</w:t>
      </w:r>
      <w:r w:rsidRPr="00CE2502">
        <w:rPr>
          <w:rFonts w:ascii="Segoe UI Emoji" w:eastAsia="Arial" w:hAnsi="Segoe UI Emoji" w:cs="Segoe UI Emoji"/>
          <w:color w:val="171923"/>
          <w:lang w:val="es-CL"/>
        </w:rPr>
        <w:t>📝</w:t>
      </w:r>
      <w:r w:rsidRPr="00CE2502">
        <w:rPr>
          <w:rFonts w:ascii="Arial" w:eastAsia="Arial" w:hAnsi="Arial" w:cs="Arial"/>
          <w:color w:val="171923"/>
          <w:lang w:val="es-CL"/>
        </w:rPr>
        <w:t xml:space="preserve"> Generando pregunta personalizada...",</w:t>
      </w:r>
    </w:p>
    <w:p w14:paraId="2A70233A"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preparing</w:t>
      </w:r>
      <w:proofErr w:type="spellEnd"/>
      <w:r w:rsidRPr="00CE2502">
        <w:rPr>
          <w:rFonts w:ascii="Arial" w:eastAsia="Arial" w:hAnsi="Arial" w:cs="Arial"/>
          <w:color w:val="171923"/>
          <w:lang w:val="es-CL"/>
        </w:rPr>
        <w:t>: "</w:t>
      </w:r>
      <w:r w:rsidRPr="00CE2502">
        <w:rPr>
          <w:rFonts w:ascii="Segoe UI Emoji" w:eastAsia="Arial" w:hAnsi="Segoe UI Emoji" w:cs="Segoe UI Emoji"/>
          <w:color w:val="171923"/>
          <w:lang w:val="es-CL"/>
        </w:rPr>
        <w:t>🎬</w:t>
      </w:r>
      <w:r w:rsidRPr="00CE2502">
        <w:rPr>
          <w:rFonts w:ascii="Arial" w:eastAsia="Arial" w:hAnsi="Arial" w:cs="Arial"/>
          <w:color w:val="171923"/>
          <w:lang w:val="es-CL"/>
        </w:rPr>
        <w:t xml:space="preserve"> Preparando avatar...",</w:t>
      </w:r>
    </w:p>
    <w:p w14:paraId="2B043CAA"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ready</w:t>
      </w:r>
      <w:proofErr w:type="spellEnd"/>
      <w:r w:rsidRPr="00CE2502">
        <w:rPr>
          <w:rFonts w:ascii="Arial" w:eastAsia="Arial" w:hAnsi="Arial" w:cs="Arial"/>
          <w:color w:val="171923"/>
          <w:lang w:val="es-CL"/>
        </w:rPr>
        <w:t>: "</w:t>
      </w:r>
      <w:r w:rsidRPr="00CE2502">
        <w:rPr>
          <w:rFonts w:ascii="Segoe UI Emoji" w:eastAsia="Arial" w:hAnsi="Segoe UI Emoji" w:cs="Segoe UI Emoji"/>
          <w:color w:val="171923"/>
          <w:lang w:val="es-CL"/>
        </w:rPr>
        <w:t>✅</w:t>
      </w:r>
      <w:r w:rsidRPr="00CE2502">
        <w:rPr>
          <w:rFonts w:ascii="Arial" w:eastAsia="Arial" w:hAnsi="Arial" w:cs="Arial"/>
          <w:color w:val="171923"/>
          <w:lang w:val="es-CL"/>
        </w:rPr>
        <w:t xml:space="preserve"> ¡Pregunta lista!"</w:t>
      </w:r>
    </w:p>
    <w:p w14:paraId="5C98225E"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w:t>
      </w:r>
    </w:p>
    <w:p w14:paraId="536B5D78" w14:textId="77777777" w:rsidR="00CE2502" w:rsidRPr="00CE2502" w:rsidRDefault="00CE2502" w:rsidP="00CE2502">
      <w:pPr>
        <w:spacing w:after="0" w:line="240" w:lineRule="auto"/>
        <w:rPr>
          <w:rFonts w:ascii="Arial" w:eastAsia="Arial" w:hAnsi="Arial" w:cs="Arial"/>
          <w:b/>
          <w:bCs/>
          <w:color w:val="171923"/>
          <w:lang w:val="es-CL"/>
        </w:rPr>
      </w:pPr>
      <w:r w:rsidRPr="00CE2502">
        <w:rPr>
          <w:rFonts w:ascii="Arial" w:eastAsia="Arial" w:hAnsi="Arial" w:cs="Arial"/>
          <w:b/>
          <w:bCs/>
          <w:color w:val="171923"/>
          <w:lang w:val="es-CL"/>
        </w:rPr>
        <w:t>Beneficio: Usuario percibe espera como procesamiento valioso, no como fallo</w:t>
      </w:r>
    </w:p>
    <w:p w14:paraId="183A2CD0" w14:textId="17271557" w:rsidR="00CE2502" w:rsidRDefault="00CE2502">
      <w:pPr>
        <w:rPr>
          <w:rFonts w:ascii="Arial" w:eastAsia="Arial" w:hAnsi="Arial" w:cs="Arial"/>
          <w:b/>
          <w:bCs/>
          <w:color w:val="171923"/>
          <w:lang w:val="es-CL"/>
        </w:rPr>
      </w:pPr>
      <w:r>
        <w:rPr>
          <w:rFonts w:ascii="Arial" w:eastAsia="Arial" w:hAnsi="Arial" w:cs="Arial"/>
          <w:b/>
          <w:bCs/>
          <w:color w:val="171923"/>
          <w:lang w:val="es-CL"/>
        </w:rPr>
        <w:br w:type="page"/>
      </w:r>
    </w:p>
    <w:p w14:paraId="019B2EBE" w14:textId="6582F1BA" w:rsidR="00CE2502" w:rsidRPr="00CE2502" w:rsidRDefault="00CE2502" w:rsidP="00CE2502">
      <w:pPr>
        <w:spacing w:after="0" w:line="240" w:lineRule="auto"/>
        <w:rPr>
          <w:rFonts w:ascii="Arial" w:eastAsia="Arial" w:hAnsi="Arial" w:cs="Arial"/>
          <w:b/>
          <w:bCs/>
          <w:color w:val="171923"/>
          <w:lang w:val="es-CL"/>
        </w:rPr>
      </w:pPr>
      <w:r>
        <w:rPr>
          <w:rFonts w:ascii="Arial" w:eastAsia="Arial" w:hAnsi="Arial" w:cs="Arial"/>
          <w:b/>
          <w:bCs/>
          <w:color w:val="171923"/>
          <w:lang w:val="es-CL"/>
        </w:rPr>
        <w:lastRenderedPageBreak/>
        <w:t>3.</w:t>
      </w:r>
      <w:r w:rsidRPr="00CE2502">
        <w:rPr>
          <w:rFonts w:ascii="Arial" w:eastAsia="Arial" w:hAnsi="Arial" w:cs="Arial"/>
          <w:b/>
          <w:bCs/>
          <w:color w:val="171923"/>
          <w:lang w:val="es-CL"/>
        </w:rPr>
        <w:t xml:space="preserve">Optimización de </w:t>
      </w:r>
      <w:proofErr w:type="spellStart"/>
      <w:r w:rsidRPr="00CE2502">
        <w:rPr>
          <w:rFonts w:ascii="Arial" w:eastAsia="Arial" w:hAnsi="Arial" w:cs="Arial"/>
          <w:b/>
          <w:bCs/>
          <w:color w:val="171923"/>
          <w:lang w:val="es-CL"/>
        </w:rPr>
        <w:t>Payload</w:t>
      </w:r>
      <w:proofErr w:type="spellEnd"/>
      <w:r w:rsidRPr="00CE2502">
        <w:rPr>
          <w:rFonts w:ascii="Arial" w:eastAsia="Arial" w:hAnsi="Arial" w:cs="Arial"/>
          <w:b/>
          <w:bCs/>
          <w:color w:val="171923"/>
          <w:lang w:val="es-CL"/>
        </w:rPr>
        <w:t>:</w:t>
      </w:r>
    </w:p>
    <w:p w14:paraId="23417C59"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Compresión de video: Usar formato </w:t>
      </w:r>
      <w:proofErr w:type="spellStart"/>
      <w:r w:rsidRPr="00CE2502">
        <w:rPr>
          <w:rFonts w:ascii="Arial" w:eastAsia="Arial" w:hAnsi="Arial" w:cs="Arial"/>
          <w:color w:val="171923"/>
          <w:lang w:val="es-CL"/>
        </w:rPr>
        <w:t>WebM</w:t>
      </w:r>
      <w:proofErr w:type="spellEnd"/>
      <w:r w:rsidRPr="00CE2502">
        <w:rPr>
          <w:rFonts w:ascii="Arial" w:eastAsia="Arial" w:hAnsi="Arial" w:cs="Arial"/>
          <w:color w:val="171923"/>
          <w:lang w:val="es-CL"/>
        </w:rPr>
        <w:t xml:space="preserve"> con VP9 (30% más pequeño que H.264)</w:t>
      </w:r>
    </w:p>
    <w:p w14:paraId="224C2219"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r w:rsidRPr="00CE2502">
        <w:rPr>
          <w:rFonts w:ascii="Arial" w:eastAsia="Arial" w:hAnsi="Arial" w:cs="Arial"/>
          <w:color w:val="171923"/>
          <w:lang w:val="es-CL"/>
        </w:rPr>
        <w:t>Resolución adaptativa: 720p en conexiones buenas, 480p en lentas</w:t>
      </w:r>
    </w:p>
    <w:p w14:paraId="5DC4E2A9" w14:textId="77777777" w:rsidR="00CE2502" w:rsidRDefault="00CE2502" w:rsidP="00CE2502">
      <w:pPr>
        <w:pStyle w:val="Prrafodelista"/>
        <w:numPr>
          <w:ilvl w:val="0"/>
          <w:numId w:val="17"/>
        </w:numPr>
        <w:spacing w:after="0" w:line="240" w:lineRule="auto"/>
        <w:rPr>
          <w:rFonts w:ascii="Arial" w:eastAsia="Arial" w:hAnsi="Arial" w:cs="Arial"/>
          <w:color w:val="171923"/>
          <w:lang w:val="es-CL"/>
        </w:rPr>
      </w:pPr>
      <w:proofErr w:type="spellStart"/>
      <w:r w:rsidRPr="00CE2502">
        <w:rPr>
          <w:rFonts w:ascii="Arial" w:eastAsia="Arial" w:hAnsi="Arial" w:cs="Arial"/>
          <w:color w:val="171923"/>
          <w:lang w:val="es-CL"/>
        </w:rPr>
        <w:t>Streaming</w:t>
      </w:r>
      <w:proofErr w:type="spellEnd"/>
      <w:r w:rsidRPr="00CE2502">
        <w:rPr>
          <w:rFonts w:ascii="Arial" w:eastAsia="Arial" w:hAnsi="Arial" w:cs="Arial"/>
          <w:color w:val="171923"/>
          <w:lang w:val="es-CL"/>
        </w:rPr>
        <w:t xml:space="preserve"> progresivo: Iniciar reproducción antes de descarga completa</w:t>
      </w:r>
    </w:p>
    <w:p w14:paraId="3FF4BC34" w14:textId="77777777" w:rsidR="00CE2502" w:rsidRPr="00CE2502" w:rsidRDefault="00CE2502" w:rsidP="00CE2502">
      <w:pPr>
        <w:spacing w:after="0" w:line="240" w:lineRule="auto"/>
        <w:rPr>
          <w:rFonts w:ascii="Arial" w:eastAsia="Arial" w:hAnsi="Arial" w:cs="Arial"/>
          <w:color w:val="171923"/>
          <w:lang w:val="es-CL"/>
        </w:rPr>
      </w:pPr>
    </w:p>
    <w:p w14:paraId="65385578" w14:textId="0119F5B3" w:rsidR="00CE2502" w:rsidRPr="00CE2502" w:rsidRDefault="00CE2502" w:rsidP="00CE2502">
      <w:pPr>
        <w:spacing w:after="0" w:line="240" w:lineRule="auto"/>
        <w:rPr>
          <w:rFonts w:ascii="Arial" w:eastAsia="Arial" w:hAnsi="Arial" w:cs="Arial"/>
          <w:b/>
          <w:bCs/>
          <w:color w:val="171923"/>
          <w:lang w:val="es-CL"/>
        </w:rPr>
      </w:pPr>
      <w:r>
        <w:rPr>
          <w:rFonts w:ascii="Arial" w:eastAsia="Arial" w:hAnsi="Arial" w:cs="Arial"/>
          <w:b/>
          <w:bCs/>
          <w:color w:val="171923"/>
          <w:lang w:val="es-CL"/>
        </w:rPr>
        <w:t>4.</w:t>
      </w:r>
      <w:r w:rsidRPr="00CE2502">
        <w:rPr>
          <w:rFonts w:ascii="Arial" w:eastAsia="Arial" w:hAnsi="Arial" w:cs="Arial"/>
          <w:b/>
          <w:bCs/>
          <w:color w:val="171923"/>
          <w:lang w:val="es-CL"/>
        </w:rPr>
        <w:t>Fallback a Texto</w:t>
      </w:r>
      <w:r>
        <w:rPr>
          <w:rFonts w:ascii="Arial" w:eastAsia="Arial" w:hAnsi="Arial" w:cs="Arial"/>
          <w:b/>
          <w:bCs/>
          <w:color w:val="171923"/>
          <w:lang w:val="es-CL"/>
        </w:rPr>
        <w:t>:</w:t>
      </w:r>
    </w:p>
    <w:p w14:paraId="38136287" w14:textId="77777777" w:rsidR="00CE2502" w:rsidRPr="00CE2502" w:rsidRDefault="00CE2502" w:rsidP="00CE2502">
      <w:pPr>
        <w:spacing w:after="0" w:line="240" w:lineRule="auto"/>
        <w:ind w:left="360"/>
        <w:rPr>
          <w:rFonts w:ascii="Arial" w:eastAsia="Arial" w:hAnsi="Arial" w:cs="Arial"/>
          <w:b/>
          <w:bCs/>
          <w:color w:val="171923"/>
          <w:lang w:val="es-CL"/>
        </w:rPr>
      </w:pPr>
    </w:p>
    <w:p w14:paraId="3D33C1E6" w14:textId="77777777" w:rsidR="00CE2502" w:rsidRPr="00CE2502" w:rsidRDefault="00CE2502" w:rsidP="00CE2502">
      <w:pPr>
        <w:spacing w:after="0" w:line="240" w:lineRule="auto"/>
        <w:rPr>
          <w:rFonts w:ascii="Arial" w:eastAsia="Arial" w:hAnsi="Arial" w:cs="Arial"/>
          <w:color w:val="171923"/>
          <w:lang w:val="es-CL"/>
        </w:rPr>
      </w:pPr>
      <w:proofErr w:type="spellStart"/>
      <w:r w:rsidRPr="00CE2502">
        <w:rPr>
          <w:rFonts w:ascii="Arial" w:eastAsia="Arial" w:hAnsi="Arial" w:cs="Arial"/>
          <w:color w:val="171923"/>
          <w:lang w:val="es-CL"/>
        </w:rPr>
        <w:t>javascript</w:t>
      </w:r>
      <w:proofErr w:type="spellEnd"/>
    </w:p>
    <w:p w14:paraId="05A25E37" w14:textId="77777777" w:rsidR="00CE2502" w:rsidRPr="00CE2502" w:rsidRDefault="00CE2502" w:rsidP="00CE2502">
      <w:pPr>
        <w:spacing w:after="0" w:line="240" w:lineRule="auto"/>
        <w:rPr>
          <w:rFonts w:ascii="Arial" w:eastAsia="Arial" w:hAnsi="Arial" w:cs="Arial"/>
          <w:color w:val="171923"/>
          <w:lang w:val="es-CL"/>
        </w:rPr>
      </w:pPr>
      <w:proofErr w:type="spellStart"/>
      <w:r w:rsidRPr="00CE2502">
        <w:rPr>
          <w:rFonts w:ascii="Arial" w:eastAsia="Arial" w:hAnsi="Arial" w:cs="Arial"/>
          <w:color w:val="171923"/>
          <w:lang w:val="es-CL"/>
        </w:rPr>
        <w:t>const</w:t>
      </w:r>
      <w:proofErr w:type="spellEnd"/>
      <w:r w:rsidRPr="00CE2502">
        <w:rPr>
          <w:rFonts w:ascii="Arial" w:eastAsia="Arial" w:hAnsi="Arial" w:cs="Arial"/>
          <w:color w:val="171923"/>
          <w:lang w:val="es-CL"/>
        </w:rPr>
        <w:t xml:space="preserve"> TIMEOUT_AVATAR = 3000; </w:t>
      </w:r>
      <w:r w:rsidRPr="00CE2502">
        <w:rPr>
          <w:rFonts w:ascii="Arial" w:eastAsia="Arial" w:hAnsi="Arial" w:cs="Arial"/>
          <w:i/>
          <w:iCs/>
          <w:color w:val="171923"/>
          <w:lang w:val="es-CL"/>
        </w:rPr>
        <w:t>// 3 segundos</w:t>
      </w:r>
    </w:p>
    <w:p w14:paraId="4105064C" w14:textId="77777777" w:rsidR="00CE2502" w:rsidRPr="00CE2502" w:rsidRDefault="00CE2502" w:rsidP="00CE2502">
      <w:pPr>
        <w:spacing w:after="0" w:line="240" w:lineRule="auto"/>
        <w:rPr>
          <w:rFonts w:ascii="Arial" w:eastAsia="Arial" w:hAnsi="Arial" w:cs="Arial"/>
          <w:color w:val="171923"/>
          <w:lang w:val="es-CL"/>
        </w:rPr>
      </w:pPr>
      <w:proofErr w:type="spellStart"/>
      <w:r w:rsidRPr="00CE2502">
        <w:rPr>
          <w:rFonts w:ascii="Arial" w:eastAsia="Arial" w:hAnsi="Arial" w:cs="Arial"/>
          <w:color w:val="171923"/>
          <w:lang w:val="es-CL"/>
        </w:rPr>
        <w:t>const</w:t>
      </w:r>
      <w:proofErr w:type="spellEnd"/>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avatarPromise</w:t>
      </w:r>
      <w:proofErr w:type="spellEnd"/>
      <w:r w:rsidRPr="00CE2502">
        <w:rPr>
          <w:rFonts w:ascii="Arial" w:eastAsia="Arial" w:hAnsi="Arial" w:cs="Arial"/>
          <w:color w:val="171923"/>
          <w:lang w:val="es-CL"/>
        </w:rPr>
        <w:t xml:space="preserve"> = </w:t>
      </w:r>
      <w:proofErr w:type="spellStart"/>
      <w:r w:rsidRPr="00CE2502">
        <w:rPr>
          <w:rFonts w:ascii="Arial" w:eastAsia="Arial" w:hAnsi="Arial" w:cs="Arial"/>
          <w:color w:val="171923"/>
          <w:lang w:val="es-CL"/>
        </w:rPr>
        <w:t>generateAvatar</w:t>
      </w:r>
      <w:proofErr w:type="spellEnd"/>
      <w:r w:rsidRPr="00CE2502">
        <w:rPr>
          <w:rFonts w:ascii="Arial" w:eastAsia="Arial" w:hAnsi="Arial" w:cs="Arial"/>
          <w:color w:val="171923"/>
          <w:lang w:val="es-CL"/>
        </w:rPr>
        <w:t>(</w:t>
      </w:r>
      <w:proofErr w:type="spellStart"/>
      <w:r w:rsidRPr="00CE2502">
        <w:rPr>
          <w:rFonts w:ascii="Arial" w:eastAsia="Arial" w:hAnsi="Arial" w:cs="Arial"/>
          <w:color w:val="171923"/>
          <w:lang w:val="es-CL"/>
        </w:rPr>
        <w:t>question</w:t>
      </w:r>
      <w:proofErr w:type="spellEnd"/>
      <w:r w:rsidRPr="00CE2502">
        <w:rPr>
          <w:rFonts w:ascii="Arial" w:eastAsia="Arial" w:hAnsi="Arial" w:cs="Arial"/>
          <w:color w:val="171923"/>
          <w:lang w:val="es-CL"/>
        </w:rPr>
        <w:t>);</w:t>
      </w:r>
    </w:p>
    <w:p w14:paraId="78CF72CA" w14:textId="77777777" w:rsidR="00CE2502" w:rsidRPr="00CE2502" w:rsidRDefault="00CE2502" w:rsidP="00CE2502">
      <w:pPr>
        <w:spacing w:after="0" w:line="240" w:lineRule="auto"/>
        <w:rPr>
          <w:rFonts w:ascii="Arial" w:eastAsia="Arial" w:hAnsi="Arial" w:cs="Arial"/>
          <w:color w:val="171923"/>
          <w:lang w:val="es-CL"/>
        </w:rPr>
      </w:pPr>
    </w:p>
    <w:p w14:paraId="49739FC6" w14:textId="77777777" w:rsidR="00CE2502" w:rsidRPr="00CE2502" w:rsidRDefault="00CE2502" w:rsidP="00CE2502">
      <w:pPr>
        <w:spacing w:after="0" w:line="240" w:lineRule="auto"/>
        <w:rPr>
          <w:rFonts w:ascii="Arial" w:eastAsia="Arial" w:hAnsi="Arial" w:cs="Arial"/>
          <w:color w:val="171923"/>
          <w:lang w:val="es-CL"/>
        </w:rPr>
      </w:pPr>
      <w:proofErr w:type="spellStart"/>
      <w:r w:rsidRPr="00CE2502">
        <w:rPr>
          <w:rFonts w:ascii="Arial" w:eastAsia="Arial" w:hAnsi="Arial" w:cs="Arial"/>
          <w:color w:val="171923"/>
          <w:lang w:val="es-CL"/>
        </w:rPr>
        <w:t>const</w:t>
      </w:r>
      <w:proofErr w:type="spellEnd"/>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result</w:t>
      </w:r>
      <w:proofErr w:type="spellEnd"/>
      <w:r w:rsidRPr="00CE2502">
        <w:rPr>
          <w:rFonts w:ascii="Arial" w:eastAsia="Arial" w:hAnsi="Arial" w:cs="Arial"/>
          <w:color w:val="171923"/>
          <w:lang w:val="es-CL"/>
        </w:rPr>
        <w:t xml:space="preserve"> = </w:t>
      </w:r>
      <w:proofErr w:type="spellStart"/>
      <w:r w:rsidRPr="00CE2502">
        <w:rPr>
          <w:rFonts w:ascii="Arial" w:eastAsia="Arial" w:hAnsi="Arial" w:cs="Arial"/>
          <w:color w:val="171923"/>
          <w:lang w:val="es-CL"/>
        </w:rPr>
        <w:t>await</w:t>
      </w:r>
      <w:proofErr w:type="spellEnd"/>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Promise.race</w:t>
      </w:r>
      <w:proofErr w:type="spellEnd"/>
      <w:r w:rsidRPr="00CE2502">
        <w:rPr>
          <w:rFonts w:ascii="Arial" w:eastAsia="Arial" w:hAnsi="Arial" w:cs="Arial"/>
          <w:color w:val="171923"/>
          <w:lang w:val="es-CL"/>
        </w:rPr>
        <w:t>([</w:t>
      </w:r>
    </w:p>
    <w:p w14:paraId="73C55A73"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avatarPromise</w:t>
      </w:r>
      <w:proofErr w:type="spellEnd"/>
      <w:r w:rsidRPr="00CE2502">
        <w:rPr>
          <w:rFonts w:ascii="Arial" w:eastAsia="Arial" w:hAnsi="Arial" w:cs="Arial"/>
          <w:color w:val="171923"/>
          <w:lang w:val="es-CL"/>
        </w:rPr>
        <w:t>,</w:t>
      </w:r>
    </w:p>
    <w:p w14:paraId="752BE0B7"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timeout</w:t>
      </w:r>
      <w:proofErr w:type="spellEnd"/>
      <w:r w:rsidRPr="00CE2502">
        <w:rPr>
          <w:rFonts w:ascii="Arial" w:eastAsia="Arial" w:hAnsi="Arial" w:cs="Arial"/>
          <w:color w:val="171923"/>
          <w:lang w:val="es-CL"/>
        </w:rPr>
        <w:t>(TIMEOUT_AVATAR)</w:t>
      </w:r>
    </w:p>
    <w:p w14:paraId="2F58BEE6"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w:t>
      </w:r>
    </w:p>
    <w:p w14:paraId="7AA03F1D" w14:textId="77777777" w:rsidR="00CE2502" w:rsidRPr="00CE2502" w:rsidRDefault="00CE2502" w:rsidP="00CE2502">
      <w:pPr>
        <w:spacing w:after="0" w:line="240" w:lineRule="auto"/>
        <w:rPr>
          <w:rFonts w:ascii="Arial" w:eastAsia="Arial" w:hAnsi="Arial" w:cs="Arial"/>
          <w:color w:val="171923"/>
          <w:lang w:val="es-CL"/>
        </w:rPr>
      </w:pPr>
    </w:p>
    <w:p w14:paraId="70A23943" w14:textId="77777777" w:rsidR="00CE2502" w:rsidRPr="00CE2502" w:rsidRDefault="00CE2502" w:rsidP="00CE2502">
      <w:pPr>
        <w:spacing w:after="0" w:line="240" w:lineRule="auto"/>
        <w:rPr>
          <w:rFonts w:ascii="Arial" w:eastAsia="Arial" w:hAnsi="Arial" w:cs="Arial"/>
          <w:color w:val="171923"/>
          <w:lang w:val="es-CL"/>
        </w:rPr>
      </w:pPr>
      <w:proofErr w:type="spellStart"/>
      <w:r w:rsidRPr="00CE2502">
        <w:rPr>
          <w:rFonts w:ascii="Arial" w:eastAsia="Arial" w:hAnsi="Arial" w:cs="Arial"/>
          <w:color w:val="171923"/>
          <w:lang w:val="es-CL"/>
        </w:rPr>
        <w:t>if</w:t>
      </w:r>
      <w:proofErr w:type="spellEnd"/>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result</w:t>
      </w:r>
      <w:proofErr w:type="spellEnd"/>
      <w:r w:rsidRPr="00CE2502">
        <w:rPr>
          <w:rFonts w:ascii="Arial" w:eastAsia="Arial" w:hAnsi="Arial" w:cs="Arial"/>
          <w:color w:val="171923"/>
          <w:lang w:val="es-CL"/>
        </w:rPr>
        <w:t>) {</w:t>
      </w:r>
    </w:p>
    <w:p w14:paraId="1A7BB7C1"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  </w:t>
      </w:r>
      <w:r w:rsidRPr="00CE2502">
        <w:rPr>
          <w:rFonts w:ascii="Arial" w:eastAsia="Arial" w:hAnsi="Arial" w:cs="Arial"/>
          <w:i/>
          <w:iCs/>
          <w:color w:val="171923"/>
          <w:lang w:val="es-CL"/>
        </w:rPr>
        <w:t xml:space="preserve">// </w:t>
      </w:r>
      <w:proofErr w:type="spellStart"/>
      <w:r w:rsidRPr="00CE2502">
        <w:rPr>
          <w:rFonts w:ascii="Arial" w:eastAsia="Arial" w:hAnsi="Arial" w:cs="Arial"/>
          <w:i/>
          <w:iCs/>
          <w:color w:val="171923"/>
          <w:lang w:val="es-CL"/>
        </w:rPr>
        <w:t>Fallback</w:t>
      </w:r>
      <w:proofErr w:type="spellEnd"/>
      <w:r w:rsidRPr="00CE2502">
        <w:rPr>
          <w:rFonts w:ascii="Arial" w:eastAsia="Arial" w:hAnsi="Arial" w:cs="Arial"/>
          <w:i/>
          <w:iCs/>
          <w:color w:val="171923"/>
          <w:lang w:val="es-CL"/>
        </w:rPr>
        <w:t>: mostrar texto + voz sin avatar</w:t>
      </w:r>
    </w:p>
    <w:p w14:paraId="174516B2"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displayTextQuestion</w:t>
      </w:r>
      <w:proofErr w:type="spellEnd"/>
      <w:r w:rsidRPr="00CE2502">
        <w:rPr>
          <w:rFonts w:ascii="Arial" w:eastAsia="Arial" w:hAnsi="Arial" w:cs="Arial"/>
          <w:color w:val="171923"/>
          <w:lang w:val="es-CL"/>
        </w:rPr>
        <w:t>(</w:t>
      </w:r>
      <w:proofErr w:type="spellStart"/>
      <w:r w:rsidRPr="00CE2502">
        <w:rPr>
          <w:rFonts w:ascii="Arial" w:eastAsia="Arial" w:hAnsi="Arial" w:cs="Arial"/>
          <w:color w:val="171923"/>
          <w:lang w:val="es-CL"/>
        </w:rPr>
        <w:t>question</w:t>
      </w:r>
      <w:proofErr w:type="spellEnd"/>
      <w:r w:rsidRPr="00CE2502">
        <w:rPr>
          <w:rFonts w:ascii="Arial" w:eastAsia="Arial" w:hAnsi="Arial" w:cs="Arial"/>
          <w:color w:val="171923"/>
          <w:lang w:val="es-CL"/>
        </w:rPr>
        <w:t>);</w:t>
      </w:r>
    </w:p>
    <w:p w14:paraId="50846B40"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playTextToSpeech</w:t>
      </w:r>
      <w:proofErr w:type="spellEnd"/>
      <w:r w:rsidRPr="00CE2502">
        <w:rPr>
          <w:rFonts w:ascii="Arial" w:eastAsia="Arial" w:hAnsi="Arial" w:cs="Arial"/>
          <w:color w:val="171923"/>
          <w:lang w:val="es-CL"/>
        </w:rPr>
        <w:t>(</w:t>
      </w:r>
      <w:proofErr w:type="spellStart"/>
      <w:r w:rsidRPr="00CE2502">
        <w:rPr>
          <w:rFonts w:ascii="Arial" w:eastAsia="Arial" w:hAnsi="Arial" w:cs="Arial"/>
          <w:color w:val="171923"/>
          <w:lang w:val="es-CL"/>
        </w:rPr>
        <w:t>question</w:t>
      </w:r>
      <w:proofErr w:type="spellEnd"/>
      <w:r w:rsidRPr="00CE2502">
        <w:rPr>
          <w:rFonts w:ascii="Arial" w:eastAsia="Arial" w:hAnsi="Arial" w:cs="Arial"/>
          <w:color w:val="171923"/>
          <w:lang w:val="es-CL"/>
        </w:rPr>
        <w:t>);</w:t>
      </w:r>
    </w:p>
    <w:p w14:paraId="0313661F"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w:t>
      </w:r>
    </w:p>
    <w:p w14:paraId="1A416E02" w14:textId="77777777" w:rsidR="00CE2502" w:rsidRPr="00CE2502" w:rsidRDefault="00CE2502" w:rsidP="00CE2502">
      <w:pPr>
        <w:spacing w:after="0" w:line="240" w:lineRule="auto"/>
        <w:rPr>
          <w:rFonts w:ascii="Arial" w:eastAsia="Arial" w:hAnsi="Arial" w:cs="Arial"/>
          <w:b/>
          <w:bCs/>
          <w:color w:val="171923"/>
          <w:lang w:val="es-CL"/>
        </w:rPr>
      </w:pPr>
      <w:r w:rsidRPr="00CE2502">
        <w:rPr>
          <w:rFonts w:ascii="Arial" w:eastAsia="Arial" w:hAnsi="Arial" w:cs="Arial"/>
          <w:b/>
          <w:bCs/>
          <w:color w:val="171923"/>
          <w:lang w:val="es-CL"/>
        </w:rPr>
        <w:t xml:space="preserve">Condiciones de </w:t>
      </w:r>
      <w:proofErr w:type="spellStart"/>
      <w:r w:rsidRPr="00CE2502">
        <w:rPr>
          <w:rFonts w:ascii="Arial" w:eastAsia="Arial" w:hAnsi="Arial" w:cs="Arial"/>
          <w:b/>
          <w:bCs/>
          <w:color w:val="171923"/>
          <w:lang w:val="es-CL"/>
        </w:rPr>
        <w:t>fallback</w:t>
      </w:r>
      <w:proofErr w:type="spellEnd"/>
      <w:r w:rsidRPr="00CE2502">
        <w:rPr>
          <w:rFonts w:ascii="Arial" w:eastAsia="Arial" w:hAnsi="Arial" w:cs="Arial"/>
          <w:b/>
          <w:bCs/>
          <w:color w:val="171923"/>
          <w:lang w:val="es-CL"/>
        </w:rPr>
        <w:t>:</w:t>
      </w:r>
    </w:p>
    <w:p w14:paraId="5B2605CA"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r w:rsidRPr="00CE2502">
        <w:rPr>
          <w:rFonts w:ascii="Arial" w:eastAsia="Arial" w:hAnsi="Arial" w:cs="Arial"/>
          <w:color w:val="171923"/>
          <w:lang w:val="es-CL"/>
        </w:rPr>
        <w:t>Latencia &gt; 3 segundos</w:t>
      </w:r>
    </w:p>
    <w:p w14:paraId="5CB8F6AA"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r w:rsidRPr="00CE2502">
        <w:rPr>
          <w:rFonts w:ascii="Arial" w:eastAsia="Arial" w:hAnsi="Arial" w:cs="Arial"/>
          <w:color w:val="171923"/>
          <w:lang w:val="es-CL"/>
        </w:rPr>
        <w:t>D-ID API no disponible</w:t>
      </w:r>
    </w:p>
    <w:p w14:paraId="3EDBC142"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r w:rsidRPr="00CE2502">
        <w:rPr>
          <w:rFonts w:ascii="Arial" w:eastAsia="Arial" w:hAnsi="Arial" w:cs="Arial"/>
          <w:color w:val="171923"/>
          <w:lang w:val="es-CL"/>
        </w:rPr>
        <w:t>Conexión del usuario &lt; 2 Mbps detectada</w:t>
      </w:r>
    </w:p>
    <w:p w14:paraId="0F91D13A" w14:textId="77777777" w:rsidR="00CE2502" w:rsidRPr="00CE2502" w:rsidRDefault="00CE2502" w:rsidP="00CE2502">
      <w:pPr>
        <w:spacing w:after="0" w:line="240" w:lineRule="auto"/>
        <w:rPr>
          <w:rFonts w:ascii="Arial" w:eastAsia="Arial" w:hAnsi="Arial" w:cs="Arial"/>
          <w:b/>
          <w:bCs/>
          <w:color w:val="171923"/>
          <w:lang w:val="es-CL"/>
        </w:rPr>
      </w:pPr>
      <w:r w:rsidRPr="00CE2502">
        <w:rPr>
          <w:rFonts w:ascii="Arial" w:eastAsia="Arial" w:hAnsi="Arial" w:cs="Arial"/>
          <w:b/>
          <w:bCs/>
          <w:color w:val="171923"/>
          <w:lang w:val="es-CL"/>
        </w:rPr>
        <w:t xml:space="preserve">5. Caché de </w:t>
      </w:r>
      <w:proofErr w:type="spellStart"/>
      <w:r w:rsidRPr="00CE2502">
        <w:rPr>
          <w:rFonts w:ascii="Arial" w:eastAsia="Arial" w:hAnsi="Arial" w:cs="Arial"/>
          <w:b/>
          <w:bCs/>
          <w:color w:val="171923"/>
          <w:lang w:val="es-CL"/>
        </w:rPr>
        <w:t>Avatars</w:t>
      </w:r>
      <w:proofErr w:type="spellEnd"/>
      <w:r w:rsidRPr="00CE2502">
        <w:rPr>
          <w:rFonts w:ascii="Arial" w:eastAsia="Arial" w:hAnsi="Arial" w:cs="Arial"/>
          <w:b/>
          <w:bCs/>
          <w:color w:val="171923"/>
          <w:lang w:val="es-CL"/>
        </w:rPr>
        <w:t xml:space="preserve"> Comunes</w:t>
      </w:r>
    </w:p>
    <w:p w14:paraId="68146626" w14:textId="77777777" w:rsidR="00CE2502" w:rsidRPr="00CE2502" w:rsidRDefault="00CE2502" w:rsidP="00CE2502">
      <w:pPr>
        <w:spacing w:after="0" w:line="240" w:lineRule="auto"/>
        <w:rPr>
          <w:rFonts w:ascii="Arial" w:eastAsia="Arial" w:hAnsi="Arial" w:cs="Arial"/>
          <w:color w:val="171923"/>
          <w:lang w:val="es-CL"/>
        </w:rPr>
      </w:pPr>
      <w:proofErr w:type="spellStart"/>
      <w:r w:rsidRPr="00CE2502">
        <w:rPr>
          <w:rFonts w:ascii="Arial" w:eastAsia="Arial" w:hAnsi="Arial" w:cs="Arial"/>
          <w:color w:val="171923"/>
          <w:lang w:val="es-CL"/>
        </w:rPr>
        <w:t>javascript</w:t>
      </w:r>
      <w:proofErr w:type="spellEnd"/>
    </w:p>
    <w:p w14:paraId="719FB5F7"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i/>
          <w:iCs/>
          <w:color w:val="171923"/>
          <w:lang w:val="es-CL"/>
        </w:rPr>
        <w:t>// Cachear videos de avatar para preguntas frecuentes</w:t>
      </w:r>
    </w:p>
    <w:p w14:paraId="1714AFBB" w14:textId="77777777" w:rsidR="00CE2502" w:rsidRPr="00CE2502" w:rsidRDefault="00CE2502" w:rsidP="00CE2502">
      <w:pPr>
        <w:spacing w:after="0" w:line="240" w:lineRule="auto"/>
        <w:rPr>
          <w:rFonts w:ascii="Arial" w:eastAsia="Arial" w:hAnsi="Arial" w:cs="Arial"/>
          <w:color w:val="171923"/>
          <w:lang w:val="es-CL"/>
        </w:rPr>
      </w:pPr>
      <w:proofErr w:type="spellStart"/>
      <w:r w:rsidRPr="00CE2502">
        <w:rPr>
          <w:rFonts w:ascii="Arial" w:eastAsia="Arial" w:hAnsi="Arial" w:cs="Arial"/>
          <w:color w:val="171923"/>
          <w:lang w:val="es-CL"/>
        </w:rPr>
        <w:t>const</w:t>
      </w:r>
      <w:proofErr w:type="spellEnd"/>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commonQuestionCache</w:t>
      </w:r>
      <w:proofErr w:type="spellEnd"/>
      <w:r w:rsidRPr="00CE2502">
        <w:rPr>
          <w:rFonts w:ascii="Arial" w:eastAsia="Arial" w:hAnsi="Arial" w:cs="Arial"/>
          <w:color w:val="171923"/>
          <w:lang w:val="es-CL"/>
        </w:rPr>
        <w:t xml:space="preserve"> = new </w:t>
      </w:r>
      <w:proofErr w:type="spellStart"/>
      <w:r w:rsidRPr="00CE2502">
        <w:rPr>
          <w:rFonts w:ascii="Arial" w:eastAsia="Arial" w:hAnsi="Arial" w:cs="Arial"/>
          <w:color w:val="171923"/>
          <w:lang w:val="es-CL"/>
        </w:rPr>
        <w:t>Map</w:t>
      </w:r>
      <w:proofErr w:type="spellEnd"/>
      <w:r w:rsidRPr="00CE2502">
        <w:rPr>
          <w:rFonts w:ascii="Arial" w:eastAsia="Arial" w:hAnsi="Arial" w:cs="Arial"/>
          <w:color w:val="171923"/>
          <w:lang w:val="es-CL"/>
        </w:rPr>
        <w:t>();</w:t>
      </w:r>
    </w:p>
    <w:p w14:paraId="0FA65B19" w14:textId="77777777" w:rsidR="00CE2502" w:rsidRPr="00CE2502" w:rsidRDefault="00CE2502" w:rsidP="00CE2502">
      <w:pPr>
        <w:spacing w:after="0" w:line="240" w:lineRule="auto"/>
        <w:rPr>
          <w:rFonts w:ascii="Arial" w:eastAsia="Arial" w:hAnsi="Arial" w:cs="Arial"/>
          <w:color w:val="171923"/>
          <w:lang w:val="es-CL"/>
        </w:rPr>
      </w:pPr>
    </w:p>
    <w:p w14:paraId="7C019077" w14:textId="77777777" w:rsidR="00CE2502" w:rsidRPr="00CE2502" w:rsidRDefault="00CE2502" w:rsidP="00CE2502">
      <w:pPr>
        <w:spacing w:after="0" w:line="240" w:lineRule="auto"/>
        <w:rPr>
          <w:rFonts w:ascii="Arial" w:eastAsia="Arial" w:hAnsi="Arial" w:cs="Arial"/>
          <w:color w:val="171923"/>
          <w:lang w:val="es-CL"/>
        </w:rPr>
      </w:pPr>
      <w:proofErr w:type="spellStart"/>
      <w:r w:rsidRPr="00CE2502">
        <w:rPr>
          <w:rFonts w:ascii="Arial" w:eastAsia="Arial" w:hAnsi="Arial" w:cs="Arial"/>
          <w:color w:val="171923"/>
          <w:lang w:val="es-CL"/>
        </w:rPr>
        <w:t>if</w:t>
      </w:r>
      <w:proofErr w:type="spellEnd"/>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isCommonQuestion</w:t>
      </w:r>
      <w:proofErr w:type="spellEnd"/>
      <w:r w:rsidRPr="00CE2502">
        <w:rPr>
          <w:rFonts w:ascii="Arial" w:eastAsia="Arial" w:hAnsi="Arial" w:cs="Arial"/>
          <w:color w:val="171923"/>
          <w:lang w:val="es-CL"/>
        </w:rPr>
        <w:t>(</w:t>
      </w:r>
      <w:proofErr w:type="spellStart"/>
      <w:r w:rsidRPr="00CE2502">
        <w:rPr>
          <w:rFonts w:ascii="Arial" w:eastAsia="Arial" w:hAnsi="Arial" w:cs="Arial"/>
          <w:color w:val="171923"/>
          <w:lang w:val="es-CL"/>
        </w:rPr>
        <w:t>question</w:t>
      </w:r>
      <w:proofErr w:type="spellEnd"/>
      <w:r w:rsidRPr="00CE2502">
        <w:rPr>
          <w:rFonts w:ascii="Arial" w:eastAsia="Arial" w:hAnsi="Arial" w:cs="Arial"/>
          <w:color w:val="171923"/>
          <w:lang w:val="es-CL"/>
        </w:rPr>
        <w:t>)) {</w:t>
      </w:r>
    </w:p>
    <w:p w14:paraId="631022E2"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const</w:t>
      </w:r>
      <w:proofErr w:type="spellEnd"/>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cachedAvatar</w:t>
      </w:r>
      <w:proofErr w:type="spellEnd"/>
      <w:r w:rsidRPr="00CE2502">
        <w:rPr>
          <w:rFonts w:ascii="Arial" w:eastAsia="Arial" w:hAnsi="Arial" w:cs="Arial"/>
          <w:color w:val="171923"/>
          <w:lang w:val="es-CL"/>
        </w:rPr>
        <w:t xml:space="preserve"> = </w:t>
      </w:r>
      <w:proofErr w:type="spellStart"/>
      <w:r w:rsidRPr="00CE2502">
        <w:rPr>
          <w:rFonts w:ascii="Arial" w:eastAsia="Arial" w:hAnsi="Arial" w:cs="Arial"/>
          <w:color w:val="171923"/>
          <w:lang w:val="es-CL"/>
        </w:rPr>
        <w:t>commonQuestionCache.get</w:t>
      </w:r>
      <w:proofErr w:type="spellEnd"/>
      <w:r w:rsidRPr="00CE2502">
        <w:rPr>
          <w:rFonts w:ascii="Arial" w:eastAsia="Arial" w:hAnsi="Arial" w:cs="Arial"/>
          <w:color w:val="171923"/>
          <w:lang w:val="es-CL"/>
        </w:rPr>
        <w:t>(</w:t>
      </w:r>
      <w:proofErr w:type="spellStart"/>
      <w:r w:rsidRPr="00CE2502">
        <w:rPr>
          <w:rFonts w:ascii="Arial" w:eastAsia="Arial" w:hAnsi="Arial" w:cs="Arial"/>
          <w:color w:val="171923"/>
          <w:lang w:val="es-CL"/>
        </w:rPr>
        <w:t>question.id</w:t>
      </w:r>
      <w:proofErr w:type="spellEnd"/>
      <w:r w:rsidRPr="00CE2502">
        <w:rPr>
          <w:rFonts w:ascii="Arial" w:eastAsia="Arial" w:hAnsi="Arial" w:cs="Arial"/>
          <w:color w:val="171923"/>
          <w:lang w:val="es-CL"/>
        </w:rPr>
        <w:t>);</w:t>
      </w:r>
    </w:p>
    <w:p w14:paraId="7D172977"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if</w:t>
      </w:r>
      <w:proofErr w:type="spellEnd"/>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cachedAvatar</w:t>
      </w:r>
      <w:proofErr w:type="spellEnd"/>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return</w:t>
      </w:r>
      <w:proofErr w:type="spellEnd"/>
      <w:r w:rsidRPr="00CE2502">
        <w:rPr>
          <w:rFonts w:ascii="Arial" w:eastAsia="Arial" w:hAnsi="Arial" w:cs="Arial"/>
          <w:color w:val="171923"/>
          <w:lang w:val="es-CL"/>
        </w:rPr>
        <w:t xml:space="preserve"> </w:t>
      </w:r>
      <w:proofErr w:type="spellStart"/>
      <w:r w:rsidRPr="00CE2502">
        <w:rPr>
          <w:rFonts w:ascii="Arial" w:eastAsia="Arial" w:hAnsi="Arial" w:cs="Arial"/>
          <w:color w:val="171923"/>
          <w:lang w:val="es-CL"/>
        </w:rPr>
        <w:t>cachedAvatar</w:t>
      </w:r>
      <w:proofErr w:type="spellEnd"/>
      <w:r w:rsidRPr="00CE2502">
        <w:rPr>
          <w:rFonts w:ascii="Arial" w:eastAsia="Arial" w:hAnsi="Arial" w:cs="Arial"/>
          <w:color w:val="171923"/>
          <w:lang w:val="es-CL"/>
        </w:rPr>
        <w:t xml:space="preserve">; </w:t>
      </w:r>
      <w:r w:rsidRPr="00CE2502">
        <w:rPr>
          <w:rFonts w:ascii="Arial" w:eastAsia="Arial" w:hAnsi="Arial" w:cs="Arial"/>
          <w:i/>
          <w:iCs/>
          <w:color w:val="171923"/>
          <w:lang w:val="es-CL"/>
        </w:rPr>
        <w:t>// Latencia: ~100ms</w:t>
      </w:r>
    </w:p>
    <w:p w14:paraId="7C9EB39C" w14:textId="77777777" w:rsidR="00CE2502" w:rsidRPr="00CE2502" w:rsidRDefault="00CE2502" w:rsidP="00CE2502">
      <w:pPr>
        <w:spacing w:after="0" w:line="240" w:lineRule="auto"/>
        <w:rPr>
          <w:rFonts w:ascii="Arial" w:eastAsia="Arial" w:hAnsi="Arial" w:cs="Arial"/>
          <w:color w:val="171923"/>
          <w:lang w:val="es-CL"/>
        </w:rPr>
      </w:pPr>
      <w:r w:rsidRPr="00CE2502">
        <w:rPr>
          <w:rFonts w:ascii="Arial" w:eastAsia="Arial" w:hAnsi="Arial" w:cs="Arial"/>
          <w:color w:val="171923"/>
          <w:lang w:val="es-CL"/>
        </w:rPr>
        <w:t>}</w:t>
      </w:r>
    </w:p>
    <w:p w14:paraId="6F5D71C3" w14:textId="77777777" w:rsidR="00CE2502" w:rsidRPr="00CE2502" w:rsidRDefault="00CE2502" w:rsidP="00CE2502">
      <w:pPr>
        <w:spacing w:after="0" w:line="240" w:lineRule="auto"/>
        <w:rPr>
          <w:rFonts w:ascii="Arial" w:eastAsia="Arial" w:hAnsi="Arial" w:cs="Arial"/>
          <w:b/>
          <w:bCs/>
          <w:color w:val="171923"/>
          <w:lang w:val="es-CL"/>
        </w:rPr>
      </w:pPr>
      <w:r w:rsidRPr="00CE2502">
        <w:rPr>
          <w:rFonts w:ascii="Arial" w:eastAsia="Arial" w:hAnsi="Arial" w:cs="Arial"/>
          <w:b/>
          <w:bCs/>
          <w:color w:val="171923"/>
          <w:lang w:val="es-CL"/>
        </w:rPr>
        <w:t xml:space="preserve">Preguntas </w:t>
      </w:r>
      <w:proofErr w:type="spellStart"/>
      <w:r w:rsidRPr="00CE2502">
        <w:rPr>
          <w:rFonts w:ascii="Arial" w:eastAsia="Arial" w:hAnsi="Arial" w:cs="Arial"/>
          <w:b/>
          <w:bCs/>
          <w:color w:val="171923"/>
          <w:lang w:val="es-CL"/>
        </w:rPr>
        <w:t>cacheables</w:t>
      </w:r>
      <w:proofErr w:type="spellEnd"/>
      <w:r w:rsidRPr="00CE2502">
        <w:rPr>
          <w:rFonts w:ascii="Arial" w:eastAsia="Arial" w:hAnsi="Arial" w:cs="Arial"/>
          <w:b/>
          <w:bCs/>
          <w:color w:val="171923"/>
          <w:lang w:val="es-CL"/>
        </w:rPr>
        <w:t>:</w:t>
      </w:r>
    </w:p>
    <w:p w14:paraId="6EE23D0C"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r w:rsidRPr="00CE2502">
        <w:rPr>
          <w:rFonts w:ascii="Arial" w:eastAsia="Arial" w:hAnsi="Arial" w:cs="Arial"/>
          <w:color w:val="171923"/>
          <w:lang w:val="es-CL"/>
        </w:rPr>
        <w:t>Preguntas de apertura estándar ("Cuéntame sobre ti")</w:t>
      </w:r>
    </w:p>
    <w:p w14:paraId="784CF542"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r w:rsidRPr="00CE2502">
        <w:rPr>
          <w:rFonts w:ascii="Arial" w:eastAsia="Arial" w:hAnsi="Arial" w:cs="Arial"/>
          <w:color w:val="171923"/>
          <w:lang w:val="es-CL"/>
        </w:rPr>
        <w:t>Preguntas de cierre ("¿Tienes preguntas para mí?")</w:t>
      </w:r>
    </w:p>
    <w:p w14:paraId="3B69E794"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r w:rsidRPr="00CE2502">
        <w:rPr>
          <w:rFonts w:ascii="Arial" w:eastAsia="Arial" w:hAnsi="Arial" w:cs="Arial"/>
          <w:color w:val="171923"/>
          <w:lang w:val="es-CL"/>
        </w:rPr>
        <w:t>Top 20 preguntas más frecuentes por área</w:t>
      </w:r>
    </w:p>
    <w:p w14:paraId="68E5E351" w14:textId="77777777" w:rsidR="00CE2502" w:rsidRPr="00CE2502" w:rsidRDefault="00CE2502" w:rsidP="00CE2502">
      <w:pPr>
        <w:spacing w:after="0" w:line="240" w:lineRule="auto"/>
        <w:rPr>
          <w:rFonts w:ascii="Arial" w:eastAsia="Arial" w:hAnsi="Arial" w:cs="Arial"/>
          <w:b/>
          <w:bCs/>
          <w:color w:val="171923"/>
          <w:lang w:val="es-CL"/>
        </w:rPr>
      </w:pPr>
      <w:r w:rsidRPr="00CE2502">
        <w:rPr>
          <w:rFonts w:ascii="Arial" w:eastAsia="Arial" w:hAnsi="Arial" w:cs="Arial"/>
          <w:b/>
          <w:bCs/>
          <w:color w:val="171923"/>
          <w:lang w:val="es-CL"/>
        </w:rPr>
        <w:t>Ahorro: Hasta 2.5 segundos en preguntas comunes</w:t>
      </w:r>
    </w:p>
    <w:p w14:paraId="564E905D" w14:textId="77777777" w:rsidR="00CE2502" w:rsidRPr="00CE2502" w:rsidRDefault="00CE2502" w:rsidP="00CE2502">
      <w:pPr>
        <w:spacing w:after="0" w:line="240" w:lineRule="auto"/>
        <w:rPr>
          <w:rFonts w:ascii="Arial" w:eastAsia="Arial" w:hAnsi="Arial" w:cs="Arial"/>
          <w:b/>
          <w:bCs/>
          <w:color w:val="171923"/>
          <w:lang w:val="es-CL"/>
        </w:rPr>
      </w:pPr>
      <w:r w:rsidRPr="00CE2502">
        <w:rPr>
          <w:rFonts w:ascii="Arial" w:eastAsia="Arial" w:hAnsi="Arial" w:cs="Arial"/>
          <w:b/>
          <w:bCs/>
          <w:color w:val="171923"/>
          <w:lang w:val="es-CL"/>
        </w:rPr>
        <w:t>Métricas de éxito ajustadas:</w:t>
      </w:r>
    </w:p>
    <w:p w14:paraId="1F0515E1"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del w:id="62" w:author="Unknown">
        <w:r w:rsidRPr="00CE2502">
          <w:rPr>
            <w:rFonts w:ascii="Arial" w:eastAsia="Arial" w:hAnsi="Arial" w:cs="Arial"/>
            <w:color w:val="171923"/>
            <w:lang w:val="es-CL"/>
          </w:rPr>
          <w:delText>95% de requests en &lt; 500ms</w:delText>
        </w:r>
      </w:del>
      <w:r w:rsidRPr="00CE2502">
        <w:rPr>
          <w:rFonts w:ascii="Arial" w:eastAsia="Arial" w:hAnsi="Arial" w:cs="Arial"/>
          <w:color w:val="171923"/>
          <w:lang w:val="es-CL"/>
        </w:rPr>
        <w:t xml:space="preserve"> (Objetivo original no realista)</w:t>
      </w:r>
    </w:p>
    <w:p w14:paraId="21252744"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r w:rsidRPr="00CE2502">
        <w:rPr>
          <w:rFonts w:ascii="Arial" w:eastAsia="Arial" w:hAnsi="Arial" w:cs="Arial"/>
          <w:color w:val="171923"/>
          <w:lang w:val="es-CL"/>
        </w:rPr>
        <w:t>80% de transiciones en &lt; 3 segundos (Objetivo realista)</w:t>
      </w:r>
    </w:p>
    <w:p w14:paraId="29601CF8"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r w:rsidRPr="00CE2502">
        <w:rPr>
          <w:rFonts w:ascii="Arial" w:eastAsia="Arial" w:hAnsi="Arial" w:cs="Arial"/>
          <w:color w:val="171923"/>
          <w:lang w:val="es-CL"/>
        </w:rPr>
        <w:t>95% con indicador visual de progreso (Experiencia aceptable)</w:t>
      </w:r>
    </w:p>
    <w:p w14:paraId="67441196" w14:textId="77777777" w:rsidR="00CE2502" w:rsidRPr="00CE2502" w:rsidRDefault="00CE2502" w:rsidP="00CE2502">
      <w:pPr>
        <w:pStyle w:val="Prrafodelista"/>
        <w:numPr>
          <w:ilvl w:val="0"/>
          <w:numId w:val="17"/>
        </w:numPr>
        <w:spacing w:after="0" w:line="240" w:lineRule="auto"/>
        <w:rPr>
          <w:rFonts w:ascii="Arial" w:eastAsia="Arial" w:hAnsi="Arial" w:cs="Arial"/>
          <w:color w:val="171923"/>
          <w:lang w:val="es-CL"/>
        </w:rPr>
      </w:pPr>
      <w:proofErr w:type="spellStart"/>
      <w:r w:rsidRPr="00CE2502">
        <w:rPr>
          <w:rFonts w:ascii="Arial" w:eastAsia="Arial" w:hAnsi="Arial" w:cs="Arial"/>
          <w:color w:val="171923"/>
          <w:lang w:val="es-CL"/>
        </w:rPr>
        <w:t>Fallback</w:t>
      </w:r>
      <w:proofErr w:type="spellEnd"/>
      <w:r w:rsidRPr="00CE2502">
        <w:rPr>
          <w:rFonts w:ascii="Arial" w:eastAsia="Arial" w:hAnsi="Arial" w:cs="Arial"/>
          <w:color w:val="171923"/>
          <w:lang w:val="es-CL"/>
        </w:rPr>
        <w:t xml:space="preserve"> funcional en 100% de </w:t>
      </w:r>
      <w:proofErr w:type="spellStart"/>
      <w:r w:rsidRPr="00CE2502">
        <w:rPr>
          <w:rFonts w:ascii="Arial" w:eastAsia="Arial" w:hAnsi="Arial" w:cs="Arial"/>
          <w:color w:val="171923"/>
          <w:lang w:val="es-CL"/>
        </w:rPr>
        <w:t>timeouts</w:t>
      </w:r>
      <w:proofErr w:type="spellEnd"/>
      <w:r w:rsidRPr="00CE2502">
        <w:rPr>
          <w:rFonts w:ascii="Arial" w:eastAsia="Arial" w:hAnsi="Arial" w:cs="Arial"/>
          <w:color w:val="171923"/>
          <w:lang w:val="es-CL"/>
        </w:rPr>
        <w:t xml:space="preserve"> (Resiliencia garantizada)</w:t>
      </w:r>
    </w:p>
    <w:p w14:paraId="1BC3637E" w14:textId="77777777" w:rsidR="00CE2502" w:rsidRDefault="00CE2502">
      <w:pPr>
        <w:rPr>
          <w:rFonts w:ascii="Arial" w:eastAsia="Arial" w:hAnsi="Arial" w:cs="Arial"/>
          <w:b/>
          <w:bCs/>
          <w:color w:val="171923"/>
          <w:lang w:val="es-CL"/>
        </w:rPr>
      </w:pPr>
      <w:r>
        <w:rPr>
          <w:rFonts w:ascii="Arial" w:eastAsia="Arial" w:hAnsi="Arial" w:cs="Arial"/>
          <w:b/>
          <w:bCs/>
          <w:color w:val="171923"/>
          <w:lang w:val="es-CL"/>
        </w:rPr>
        <w:br w:type="page"/>
      </w:r>
    </w:p>
    <w:p w14:paraId="396389E0" w14:textId="34938E35" w:rsidR="00CE2502" w:rsidRPr="00CE2502" w:rsidRDefault="00CE2502" w:rsidP="00CE2502">
      <w:pPr>
        <w:spacing w:after="0" w:line="240" w:lineRule="auto"/>
        <w:rPr>
          <w:rFonts w:ascii="Arial" w:eastAsia="Arial" w:hAnsi="Arial" w:cs="Arial"/>
          <w:b/>
          <w:bCs/>
          <w:color w:val="171923"/>
          <w:lang w:val="es-CL"/>
        </w:rPr>
      </w:pPr>
      <w:proofErr w:type="spellStart"/>
      <w:r w:rsidRPr="00CE2502">
        <w:rPr>
          <w:rFonts w:ascii="Arial" w:eastAsia="Arial" w:hAnsi="Arial" w:cs="Arial"/>
          <w:b/>
          <w:bCs/>
          <w:color w:val="171923"/>
          <w:lang w:val="es-CL"/>
        </w:rPr>
        <w:lastRenderedPageBreak/>
        <w:t>Trade</w:t>
      </w:r>
      <w:proofErr w:type="spellEnd"/>
      <w:r w:rsidRPr="00CE2502">
        <w:rPr>
          <w:rFonts w:ascii="Arial" w:eastAsia="Arial" w:hAnsi="Arial" w:cs="Arial"/>
          <w:b/>
          <w:bCs/>
          <w:color w:val="171923"/>
          <w:lang w:val="es-CL"/>
        </w:rPr>
        <w:t xml:space="preserve">-off aceptado: </w:t>
      </w:r>
      <w:r w:rsidRPr="00CE2502">
        <w:rPr>
          <w:rFonts w:ascii="Arial" w:eastAsia="Arial" w:hAnsi="Arial" w:cs="Arial"/>
          <w:color w:val="171923"/>
          <w:lang w:val="es-CL"/>
        </w:rPr>
        <w:t xml:space="preserve">Sacrificar latencia mínima por experiencia consistente y </w:t>
      </w:r>
      <w:proofErr w:type="spellStart"/>
      <w:r w:rsidRPr="00CE2502">
        <w:rPr>
          <w:rFonts w:ascii="Arial" w:eastAsia="Arial" w:hAnsi="Arial" w:cs="Arial"/>
          <w:color w:val="171923"/>
          <w:lang w:val="es-CL"/>
        </w:rPr>
        <w:t>feedback</w:t>
      </w:r>
      <w:proofErr w:type="spellEnd"/>
      <w:r w:rsidRPr="00CE2502">
        <w:rPr>
          <w:rFonts w:ascii="Arial" w:eastAsia="Arial" w:hAnsi="Arial" w:cs="Arial"/>
          <w:color w:val="171923"/>
          <w:lang w:val="es-CL"/>
        </w:rPr>
        <w:t xml:space="preserve"> visual claro. Es mejor un sistema con 2-3 segundos predecibles que uno que aspira a 500ms pero falla frecuentemente.</w:t>
      </w:r>
    </w:p>
    <w:p w14:paraId="516A783B" w14:textId="77777777" w:rsidR="00CE2502" w:rsidRPr="00CE2502" w:rsidRDefault="00CE2502" w:rsidP="00A850B7">
      <w:pPr>
        <w:spacing w:after="0" w:line="240" w:lineRule="auto"/>
        <w:rPr>
          <w:rFonts w:ascii="Arial" w:eastAsia="Arial" w:hAnsi="Arial" w:cs="Arial"/>
          <w:b/>
          <w:bCs/>
          <w:color w:val="171923"/>
          <w:lang w:val="es-CL"/>
        </w:rPr>
      </w:pPr>
    </w:p>
    <w:p w14:paraId="5C14ED7C" w14:textId="285D2310" w:rsidR="0062481F" w:rsidRPr="00BE1371" w:rsidRDefault="0062481F" w:rsidP="00BE1371">
      <w:pPr>
        <w:pStyle w:val="Ttulo1"/>
        <w:jc w:val="both"/>
        <w:rPr>
          <w:rFonts w:ascii="Calibri" w:eastAsia="Calibri" w:hAnsi="Calibri" w:cs="Calibri"/>
        </w:rPr>
      </w:pPr>
      <w:bookmarkStart w:id="63" w:name="_Toc215761962"/>
      <w:r w:rsidRPr="00BE1371">
        <w:rPr>
          <w:rFonts w:ascii="Calibri" w:eastAsia="Calibri" w:hAnsi="Calibri" w:cs="Calibri"/>
        </w:rPr>
        <w:t>11. Análisis de Reutilización</w:t>
      </w:r>
      <w:bookmarkEnd w:id="58"/>
      <w:bookmarkEnd w:id="63"/>
    </w:p>
    <w:p w14:paraId="29E7A689" w14:textId="77777777" w:rsidR="0062481F" w:rsidRPr="00BE1371" w:rsidRDefault="0062481F" w:rsidP="00BE1371">
      <w:pPr>
        <w:pStyle w:val="Ttulo2"/>
        <w:spacing w:after="120"/>
        <w:jc w:val="both"/>
        <w:rPr>
          <w:rFonts w:ascii="Calibri" w:eastAsia="Calibri" w:hAnsi="Calibri" w:cs="Calibri"/>
          <w:color w:val="366091"/>
        </w:rPr>
      </w:pPr>
      <w:bookmarkStart w:id="64" w:name="_Toc214307284"/>
      <w:bookmarkStart w:id="65" w:name="_Toc215761963"/>
      <w:r w:rsidRPr="00BE1371">
        <w:rPr>
          <w:rFonts w:ascii="Calibri" w:eastAsia="Calibri" w:hAnsi="Calibri" w:cs="Calibri"/>
          <w:color w:val="366091"/>
        </w:rPr>
        <w:t>11.1 Componentes de Código Reutilizables</w:t>
      </w:r>
      <w:bookmarkEnd w:id="64"/>
      <w:bookmarkEnd w:id="65"/>
    </w:p>
    <w:p w14:paraId="36EC8C3E" w14:textId="77777777" w:rsidR="0062481F" w:rsidRPr="00BE1371" w:rsidRDefault="0062481F" w:rsidP="0062481F">
      <w:pPr>
        <w:rPr>
          <w:rFonts w:ascii="Arial" w:eastAsia="Arial" w:hAnsi="Arial" w:cs="Arial"/>
          <w:color w:val="171923"/>
          <w:lang w:val="es-CL"/>
        </w:rPr>
      </w:pPr>
      <w:r w:rsidRPr="00BE1371">
        <w:rPr>
          <w:rFonts w:ascii="Arial" w:eastAsia="Arial" w:hAnsi="Arial" w:cs="Arial"/>
          <w:color w:val="171923"/>
          <w:lang w:val="es-CL"/>
        </w:rPr>
        <w:t>Los siguientes componentes han sido diseñados con reutilización en mente:</w:t>
      </w:r>
    </w:p>
    <w:p w14:paraId="2BCD0263" w14:textId="77777777" w:rsidR="0062481F" w:rsidRPr="00BE1371" w:rsidRDefault="0062481F" w:rsidP="0062481F">
      <w:pPr>
        <w:spacing w:before="240"/>
        <w:rPr>
          <w:rFonts w:ascii="Arial" w:eastAsia="Arial" w:hAnsi="Arial" w:cs="Arial"/>
          <w:b/>
          <w:bCs/>
          <w:color w:val="171923"/>
          <w:lang w:val="es-CL"/>
        </w:rPr>
      </w:pPr>
      <w:r w:rsidRPr="00BE1371">
        <w:rPr>
          <w:rFonts w:ascii="Arial" w:eastAsia="Arial" w:hAnsi="Arial" w:cs="Arial"/>
          <w:b/>
          <w:bCs/>
          <w:color w:val="171923"/>
          <w:lang w:val="es-CL"/>
        </w:rPr>
        <w:t xml:space="preserve">Frontend - Componentes </w:t>
      </w:r>
      <w:proofErr w:type="spellStart"/>
      <w:r w:rsidRPr="00BE1371">
        <w:rPr>
          <w:rFonts w:ascii="Arial" w:eastAsia="Arial" w:hAnsi="Arial" w:cs="Arial"/>
          <w:b/>
          <w:bCs/>
          <w:color w:val="171923"/>
          <w:lang w:val="es-CL"/>
        </w:rPr>
        <w:t>React</w:t>
      </w:r>
      <w:proofErr w:type="spellEnd"/>
    </w:p>
    <w:p w14:paraId="72E15DF6" w14:textId="77777777" w:rsidR="0062481F" w:rsidRPr="00BE1371" w:rsidRDefault="0062481F">
      <w:pPr>
        <w:pStyle w:val="Prrafodelista"/>
        <w:numPr>
          <w:ilvl w:val="0"/>
          <w:numId w:val="17"/>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Button</w:t>
      </w:r>
      <w:proofErr w:type="spellEnd"/>
      <w:r w:rsidRPr="00BE1371">
        <w:rPr>
          <w:rFonts w:ascii="Arial" w:eastAsia="Arial" w:hAnsi="Arial" w:cs="Arial"/>
          <w:color w:val="171923"/>
          <w:lang w:val="es-CL"/>
        </w:rPr>
        <w:t xml:space="preserve">, Input, Modal, </w:t>
      </w:r>
      <w:proofErr w:type="spellStart"/>
      <w:r w:rsidRPr="00BE1371">
        <w:rPr>
          <w:rFonts w:ascii="Arial" w:eastAsia="Arial" w:hAnsi="Arial" w:cs="Arial"/>
          <w:color w:val="171923"/>
          <w:lang w:val="es-CL"/>
        </w:rPr>
        <w:t>Card</w:t>
      </w:r>
      <w:proofErr w:type="spellEnd"/>
      <w:r w:rsidRPr="00BE1371">
        <w:rPr>
          <w:rFonts w:ascii="Arial" w:eastAsia="Arial" w:hAnsi="Arial" w:cs="Arial"/>
          <w:color w:val="171923"/>
          <w:lang w:val="es-CL"/>
        </w:rPr>
        <w:t>: Componentes UI reutilizables en toda la app</w:t>
      </w:r>
    </w:p>
    <w:p w14:paraId="4ADEA9F1" w14:textId="77777777" w:rsidR="0062481F" w:rsidRPr="00BE1371" w:rsidRDefault="0062481F">
      <w:pPr>
        <w:pStyle w:val="Prrafodelista"/>
        <w:numPr>
          <w:ilvl w:val="0"/>
          <w:numId w:val="17"/>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AudioRecorder</w:t>
      </w:r>
      <w:proofErr w:type="spellEnd"/>
      <w:r w:rsidRPr="00BE1371">
        <w:rPr>
          <w:rFonts w:ascii="Arial" w:eastAsia="Arial" w:hAnsi="Arial" w:cs="Arial"/>
          <w:color w:val="171923"/>
          <w:lang w:val="es-CL"/>
        </w:rPr>
        <w:t>: Reutilizable para cualquier funcionalidad de grabación</w:t>
      </w:r>
    </w:p>
    <w:p w14:paraId="5B2A5AE4" w14:textId="77777777" w:rsidR="0062481F" w:rsidRPr="00BE1371" w:rsidRDefault="0062481F">
      <w:pPr>
        <w:pStyle w:val="Prrafodelista"/>
        <w:numPr>
          <w:ilvl w:val="0"/>
          <w:numId w:val="17"/>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ProtectedRoute</w:t>
      </w:r>
      <w:proofErr w:type="spellEnd"/>
      <w:r w:rsidRPr="00BE1371">
        <w:rPr>
          <w:rFonts w:ascii="Arial" w:eastAsia="Arial" w:hAnsi="Arial" w:cs="Arial"/>
          <w:color w:val="171923"/>
          <w:lang w:val="es-CL"/>
        </w:rPr>
        <w:t>: Reutilizable para cualquier ruta autenticada</w:t>
      </w:r>
    </w:p>
    <w:p w14:paraId="02EDBC97" w14:textId="77777777" w:rsidR="0062481F" w:rsidRPr="00BE1371" w:rsidRDefault="0062481F">
      <w:pPr>
        <w:pStyle w:val="Prrafodelista"/>
        <w:numPr>
          <w:ilvl w:val="0"/>
          <w:numId w:val="17"/>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ErrorBoundary</w:t>
      </w:r>
      <w:proofErr w:type="spellEnd"/>
      <w:r w:rsidRPr="00BE1371">
        <w:rPr>
          <w:rFonts w:ascii="Arial" w:eastAsia="Arial" w:hAnsi="Arial" w:cs="Arial"/>
          <w:color w:val="171923"/>
          <w:lang w:val="es-CL"/>
        </w:rPr>
        <w:t>: Manejo de errores aplicable globalmente</w:t>
      </w:r>
    </w:p>
    <w:p w14:paraId="7568A593" w14:textId="77777777" w:rsidR="0062481F" w:rsidRPr="00BE1371" w:rsidRDefault="0062481F" w:rsidP="0062481F">
      <w:pPr>
        <w:spacing w:before="240"/>
        <w:rPr>
          <w:rFonts w:ascii="Arial" w:eastAsia="Arial" w:hAnsi="Arial" w:cs="Arial"/>
          <w:b/>
          <w:bCs/>
          <w:color w:val="171923"/>
          <w:lang w:val="es-CL"/>
        </w:rPr>
      </w:pPr>
      <w:r w:rsidRPr="00BE1371">
        <w:rPr>
          <w:rFonts w:ascii="Arial" w:eastAsia="Arial" w:hAnsi="Arial" w:cs="Arial"/>
          <w:b/>
          <w:bCs/>
          <w:color w:val="171923"/>
          <w:lang w:val="es-CL"/>
        </w:rPr>
        <w:t>Backend - Módulos de Servicio</w:t>
      </w:r>
    </w:p>
    <w:p w14:paraId="4AA4E580" w14:textId="77777777" w:rsidR="0062481F" w:rsidRPr="00BE1371" w:rsidRDefault="0062481F">
      <w:pPr>
        <w:pStyle w:val="Prrafodelista"/>
        <w:numPr>
          <w:ilvl w:val="0"/>
          <w:numId w:val="18"/>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authMiddleware</w:t>
      </w:r>
      <w:proofErr w:type="spellEnd"/>
      <w:r w:rsidRPr="00BE1371">
        <w:rPr>
          <w:rFonts w:ascii="Arial" w:eastAsia="Arial" w:hAnsi="Arial" w:cs="Arial"/>
          <w:color w:val="171923"/>
          <w:lang w:val="es-CL"/>
        </w:rPr>
        <w:t xml:space="preserve">: Reutilizable para cualquier </w:t>
      </w:r>
      <w:proofErr w:type="spellStart"/>
      <w:r w:rsidRPr="00BE1371">
        <w:rPr>
          <w:rFonts w:ascii="Arial" w:eastAsia="Arial" w:hAnsi="Arial" w:cs="Arial"/>
          <w:color w:val="171923"/>
          <w:lang w:val="es-CL"/>
        </w:rPr>
        <w:t>endpoint</w:t>
      </w:r>
      <w:proofErr w:type="spellEnd"/>
      <w:r w:rsidRPr="00BE1371">
        <w:rPr>
          <w:rFonts w:ascii="Arial" w:eastAsia="Arial" w:hAnsi="Arial" w:cs="Arial"/>
          <w:color w:val="171923"/>
          <w:lang w:val="es-CL"/>
        </w:rPr>
        <w:t xml:space="preserve"> protegido</w:t>
      </w:r>
    </w:p>
    <w:p w14:paraId="33053C0A" w14:textId="77777777" w:rsidR="0062481F" w:rsidRPr="00BE1371" w:rsidRDefault="0062481F">
      <w:pPr>
        <w:pStyle w:val="Prrafodelista"/>
        <w:numPr>
          <w:ilvl w:val="0"/>
          <w:numId w:val="18"/>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errorHandler</w:t>
      </w:r>
      <w:proofErr w:type="spellEnd"/>
      <w:r w:rsidRPr="00BE1371">
        <w:rPr>
          <w:rFonts w:ascii="Arial" w:eastAsia="Arial" w:hAnsi="Arial" w:cs="Arial"/>
          <w:color w:val="171923"/>
          <w:lang w:val="es-CL"/>
        </w:rPr>
        <w:t>: Manejo centralizado de errores</w:t>
      </w:r>
    </w:p>
    <w:p w14:paraId="6ADD0B9F" w14:textId="77777777" w:rsidR="0062481F" w:rsidRPr="00BE1371" w:rsidRDefault="0062481F">
      <w:pPr>
        <w:pStyle w:val="Prrafodelista"/>
        <w:numPr>
          <w:ilvl w:val="0"/>
          <w:numId w:val="18"/>
        </w:numPr>
        <w:spacing w:after="0" w:line="240" w:lineRule="auto"/>
        <w:rPr>
          <w:rFonts w:ascii="Arial" w:eastAsia="Arial" w:hAnsi="Arial" w:cs="Arial"/>
          <w:color w:val="171923"/>
          <w:lang w:val="es-CL"/>
        </w:rPr>
      </w:pPr>
      <w:proofErr w:type="spellStart"/>
      <w:r w:rsidRPr="00BE1371">
        <w:rPr>
          <w:rFonts w:ascii="Arial" w:eastAsia="Arial" w:hAnsi="Arial" w:cs="Arial"/>
          <w:color w:val="171923"/>
          <w:lang w:val="es-CL"/>
        </w:rPr>
        <w:t>validators</w:t>
      </w:r>
      <w:proofErr w:type="spellEnd"/>
      <w:r w:rsidRPr="00BE1371">
        <w:rPr>
          <w:rFonts w:ascii="Arial" w:eastAsia="Arial" w:hAnsi="Arial" w:cs="Arial"/>
          <w:color w:val="171923"/>
          <w:lang w:val="es-CL"/>
        </w:rPr>
        <w:t>: Funciones de validación reutilizables</w:t>
      </w:r>
    </w:p>
    <w:p w14:paraId="3D13B13F" w14:textId="77777777" w:rsidR="0062481F" w:rsidRPr="00BE1371" w:rsidRDefault="0062481F">
      <w:pPr>
        <w:pStyle w:val="Prrafodelista"/>
        <w:numPr>
          <w:ilvl w:val="0"/>
          <w:numId w:val="18"/>
        </w:numPr>
        <w:spacing w:after="100" w:afterAutospacing="1" w:line="240" w:lineRule="auto"/>
        <w:rPr>
          <w:rFonts w:ascii="Arial" w:eastAsia="Arial" w:hAnsi="Arial" w:cs="Arial"/>
          <w:color w:val="171923"/>
          <w:lang w:val="es-CL"/>
        </w:rPr>
      </w:pPr>
      <w:proofErr w:type="spellStart"/>
      <w:r w:rsidRPr="00BE1371">
        <w:rPr>
          <w:rFonts w:ascii="Arial" w:eastAsia="Arial" w:hAnsi="Arial" w:cs="Arial"/>
          <w:color w:val="171923"/>
          <w:lang w:val="es-CL"/>
        </w:rPr>
        <w:t>logger</w:t>
      </w:r>
      <w:proofErr w:type="spellEnd"/>
      <w:r w:rsidRPr="00BE1371">
        <w:rPr>
          <w:rFonts w:ascii="Arial" w:eastAsia="Arial" w:hAnsi="Arial" w:cs="Arial"/>
          <w:color w:val="171923"/>
          <w:lang w:val="es-CL"/>
        </w:rPr>
        <w:t xml:space="preserve">: Sistema de </w:t>
      </w:r>
      <w:proofErr w:type="spellStart"/>
      <w:r w:rsidRPr="00BE1371">
        <w:rPr>
          <w:rFonts w:ascii="Arial" w:eastAsia="Arial" w:hAnsi="Arial" w:cs="Arial"/>
          <w:color w:val="171923"/>
          <w:lang w:val="es-CL"/>
        </w:rPr>
        <w:t>logging</w:t>
      </w:r>
      <w:proofErr w:type="spellEnd"/>
      <w:r w:rsidRPr="00BE1371">
        <w:rPr>
          <w:rFonts w:ascii="Arial" w:eastAsia="Arial" w:hAnsi="Arial" w:cs="Arial"/>
          <w:color w:val="171923"/>
          <w:lang w:val="es-CL"/>
        </w:rPr>
        <w:t xml:space="preserve"> centralizado</w:t>
      </w:r>
    </w:p>
    <w:p w14:paraId="378399AD" w14:textId="77777777" w:rsidR="0062481F" w:rsidRPr="00BE1371" w:rsidRDefault="0062481F" w:rsidP="00BE1371">
      <w:pPr>
        <w:pStyle w:val="Ttulo2"/>
        <w:spacing w:after="120"/>
        <w:jc w:val="both"/>
        <w:rPr>
          <w:rFonts w:ascii="Calibri" w:eastAsia="Calibri" w:hAnsi="Calibri" w:cs="Calibri"/>
          <w:color w:val="366091"/>
        </w:rPr>
      </w:pPr>
      <w:bookmarkStart w:id="66" w:name="_Toc214307285"/>
      <w:bookmarkStart w:id="67" w:name="_Toc215761964"/>
      <w:r w:rsidRPr="00BE1371">
        <w:rPr>
          <w:rFonts w:ascii="Calibri" w:eastAsia="Calibri" w:hAnsi="Calibri" w:cs="Calibri"/>
          <w:color w:val="366091"/>
        </w:rPr>
        <w:t>11.2 Patrones de Diseño Aplicados</w:t>
      </w:r>
      <w:bookmarkEnd w:id="66"/>
      <w:bookmarkEnd w:id="67"/>
    </w:p>
    <w:p w14:paraId="4EAB48E1" w14:textId="77777777" w:rsidR="0062481F" w:rsidRPr="00BE1371" w:rsidRDefault="0062481F" w:rsidP="006B71B1">
      <w:pPr>
        <w:spacing w:before="240" w:after="120"/>
        <w:rPr>
          <w:rFonts w:ascii="Arial" w:eastAsia="Arial" w:hAnsi="Arial" w:cs="Arial"/>
          <w:b/>
          <w:bCs/>
          <w:color w:val="171923"/>
          <w:lang w:val="es-CL"/>
        </w:rPr>
      </w:pPr>
      <w:proofErr w:type="spellStart"/>
      <w:r w:rsidRPr="00BE1371">
        <w:rPr>
          <w:rFonts w:ascii="Arial" w:eastAsia="Arial" w:hAnsi="Arial" w:cs="Arial"/>
          <w:b/>
          <w:bCs/>
          <w:color w:val="171923"/>
          <w:lang w:val="es-CL"/>
        </w:rPr>
        <w:t>Repository</w:t>
      </w:r>
      <w:proofErr w:type="spellEnd"/>
      <w:r w:rsidRPr="00BE1371">
        <w:rPr>
          <w:rFonts w:ascii="Arial" w:eastAsia="Arial" w:hAnsi="Arial" w:cs="Arial"/>
          <w:b/>
          <w:bCs/>
          <w:color w:val="171923"/>
          <w:lang w:val="es-CL"/>
        </w:rPr>
        <w:t xml:space="preserve"> </w:t>
      </w:r>
      <w:proofErr w:type="spellStart"/>
      <w:r w:rsidRPr="00BE1371">
        <w:rPr>
          <w:rFonts w:ascii="Arial" w:eastAsia="Arial" w:hAnsi="Arial" w:cs="Arial"/>
          <w:b/>
          <w:bCs/>
          <w:color w:val="171923"/>
          <w:lang w:val="es-CL"/>
        </w:rPr>
        <w:t>Pattern</w:t>
      </w:r>
      <w:proofErr w:type="spellEnd"/>
    </w:p>
    <w:p w14:paraId="1C17C113" w14:textId="77777777" w:rsidR="0062481F" w:rsidRPr="00BE1371" w:rsidRDefault="0062481F" w:rsidP="0062481F">
      <w:pPr>
        <w:rPr>
          <w:rFonts w:ascii="Arial" w:eastAsia="Arial" w:hAnsi="Arial" w:cs="Arial"/>
          <w:color w:val="171923"/>
          <w:lang w:val="es-CL"/>
        </w:rPr>
      </w:pPr>
      <w:r w:rsidRPr="00BE1371">
        <w:rPr>
          <w:rFonts w:ascii="Arial" w:eastAsia="Arial" w:hAnsi="Arial" w:cs="Arial"/>
          <w:color w:val="171923"/>
          <w:lang w:val="es-CL"/>
        </w:rPr>
        <w:t>Abstrae acceso a datos, permitiendo cambiar ORM o DB sin afectar lógica.</w:t>
      </w:r>
    </w:p>
    <w:p w14:paraId="5656A781" w14:textId="77777777" w:rsidR="0062481F" w:rsidRPr="00BE1371" w:rsidRDefault="0062481F" w:rsidP="006B71B1">
      <w:pPr>
        <w:spacing w:before="240" w:after="120"/>
        <w:rPr>
          <w:rFonts w:ascii="Arial" w:eastAsia="Arial" w:hAnsi="Arial" w:cs="Arial"/>
          <w:b/>
          <w:bCs/>
          <w:color w:val="171923"/>
          <w:lang w:val="es-CL"/>
        </w:rPr>
      </w:pPr>
      <w:proofErr w:type="spellStart"/>
      <w:r w:rsidRPr="00BE1371">
        <w:rPr>
          <w:rFonts w:ascii="Arial" w:eastAsia="Arial" w:hAnsi="Arial" w:cs="Arial"/>
          <w:b/>
          <w:bCs/>
          <w:color w:val="171923"/>
          <w:lang w:val="es-CL"/>
        </w:rPr>
        <w:t>Service</w:t>
      </w:r>
      <w:proofErr w:type="spellEnd"/>
      <w:r w:rsidRPr="00BE1371">
        <w:rPr>
          <w:rFonts w:ascii="Arial" w:eastAsia="Arial" w:hAnsi="Arial" w:cs="Arial"/>
          <w:b/>
          <w:bCs/>
          <w:color w:val="171923"/>
          <w:lang w:val="es-CL"/>
        </w:rPr>
        <w:t xml:space="preserve"> </w:t>
      </w:r>
      <w:proofErr w:type="spellStart"/>
      <w:r w:rsidRPr="00BE1371">
        <w:rPr>
          <w:rFonts w:ascii="Arial" w:eastAsia="Arial" w:hAnsi="Arial" w:cs="Arial"/>
          <w:b/>
          <w:bCs/>
          <w:color w:val="171923"/>
          <w:lang w:val="es-CL"/>
        </w:rPr>
        <w:t>Layer</w:t>
      </w:r>
      <w:proofErr w:type="spellEnd"/>
      <w:r w:rsidRPr="00BE1371">
        <w:rPr>
          <w:rFonts w:ascii="Arial" w:eastAsia="Arial" w:hAnsi="Arial" w:cs="Arial"/>
          <w:b/>
          <w:bCs/>
          <w:color w:val="171923"/>
          <w:lang w:val="es-CL"/>
        </w:rPr>
        <w:t xml:space="preserve"> </w:t>
      </w:r>
      <w:proofErr w:type="spellStart"/>
      <w:r w:rsidRPr="00BE1371">
        <w:rPr>
          <w:rFonts w:ascii="Arial" w:eastAsia="Arial" w:hAnsi="Arial" w:cs="Arial"/>
          <w:b/>
          <w:bCs/>
          <w:color w:val="171923"/>
          <w:lang w:val="es-CL"/>
        </w:rPr>
        <w:t>Pattern</w:t>
      </w:r>
      <w:proofErr w:type="spellEnd"/>
    </w:p>
    <w:p w14:paraId="5564E324" w14:textId="77777777" w:rsidR="0062481F" w:rsidRPr="00BE1371" w:rsidRDefault="0062481F" w:rsidP="0062481F">
      <w:pPr>
        <w:rPr>
          <w:rFonts w:ascii="Arial" w:eastAsia="Arial" w:hAnsi="Arial" w:cs="Arial"/>
          <w:color w:val="171923"/>
          <w:lang w:val="es-CL"/>
        </w:rPr>
      </w:pPr>
      <w:r w:rsidRPr="00BE1371">
        <w:rPr>
          <w:rFonts w:ascii="Arial" w:eastAsia="Arial" w:hAnsi="Arial" w:cs="Arial"/>
          <w:color w:val="171923"/>
          <w:lang w:val="es-CL"/>
        </w:rPr>
        <w:t xml:space="preserve">Encapsula lógica de negocio, facilitando </w:t>
      </w:r>
      <w:proofErr w:type="spellStart"/>
      <w:r w:rsidRPr="00BE1371">
        <w:rPr>
          <w:rFonts w:ascii="Arial" w:eastAsia="Arial" w:hAnsi="Arial" w:cs="Arial"/>
          <w:color w:val="171923"/>
          <w:lang w:val="es-CL"/>
        </w:rPr>
        <w:t>testing</w:t>
      </w:r>
      <w:proofErr w:type="spellEnd"/>
      <w:r w:rsidRPr="00BE1371">
        <w:rPr>
          <w:rFonts w:ascii="Arial" w:eastAsia="Arial" w:hAnsi="Arial" w:cs="Arial"/>
          <w:color w:val="171923"/>
          <w:lang w:val="es-CL"/>
        </w:rPr>
        <w:t xml:space="preserve"> y reutilización.</w:t>
      </w:r>
    </w:p>
    <w:p w14:paraId="1A6ACFC5" w14:textId="77777777" w:rsidR="0062481F" w:rsidRPr="00BE1371" w:rsidRDefault="0062481F" w:rsidP="006B71B1">
      <w:pPr>
        <w:spacing w:before="240" w:after="120"/>
        <w:rPr>
          <w:rFonts w:ascii="Arial" w:eastAsia="Arial" w:hAnsi="Arial" w:cs="Arial"/>
          <w:b/>
          <w:bCs/>
          <w:color w:val="171923"/>
          <w:lang w:val="es-CL"/>
        </w:rPr>
      </w:pPr>
      <w:r w:rsidRPr="00BE1371">
        <w:rPr>
          <w:rFonts w:ascii="Arial" w:eastAsia="Arial" w:hAnsi="Arial" w:cs="Arial"/>
          <w:b/>
          <w:bCs/>
          <w:color w:val="171923"/>
          <w:lang w:val="es-CL"/>
        </w:rPr>
        <w:t xml:space="preserve">Factory </w:t>
      </w:r>
      <w:proofErr w:type="spellStart"/>
      <w:r w:rsidRPr="00BE1371">
        <w:rPr>
          <w:rFonts w:ascii="Arial" w:eastAsia="Arial" w:hAnsi="Arial" w:cs="Arial"/>
          <w:b/>
          <w:bCs/>
          <w:color w:val="171923"/>
          <w:lang w:val="es-CL"/>
        </w:rPr>
        <w:t>Pattern</w:t>
      </w:r>
      <w:proofErr w:type="spellEnd"/>
    </w:p>
    <w:p w14:paraId="0EB17D6E" w14:textId="77777777" w:rsidR="0062481F" w:rsidRPr="00BE1371" w:rsidRDefault="0062481F" w:rsidP="0062481F">
      <w:pPr>
        <w:rPr>
          <w:rFonts w:ascii="Arial" w:eastAsia="Arial" w:hAnsi="Arial" w:cs="Arial"/>
          <w:color w:val="171923"/>
          <w:lang w:val="es-CL"/>
        </w:rPr>
      </w:pPr>
      <w:r w:rsidRPr="00BE1371">
        <w:rPr>
          <w:rFonts w:ascii="Arial" w:eastAsia="Arial" w:hAnsi="Arial" w:cs="Arial"/>
          <w:color w:val="171923"/>
          <w:lang w:val="es-CL"/>
        </w:rPr>
        <w:t xml:space="preserve">Creación de objetos complejos (entrevistas, </w:t>
      </w:r>
      <w:proofErr w:type="spellStart"/>
      <w:r w:rsidRPr="00BE1371">
        <w:rPr>
          <w:rFonts w:ascii="Arial" w:eastAsia="Arial" w:hAnsi="Arial" w:cs="Arial"/>
          <w:color w:val="171923"/>
          <w:lang w:val="es-CL"/>
        </w:rPr>
        <w:t>feedback</w:t>
      </w:r>
      <w:proofErr w:type="spellEnd"/>
      <w:r w:rsidRPr="00BE1371">
        <w:rPr>
          <w:rFonts w:ascii="Arial" w:eastAsia="Arial" w:hAnsi="Arial" w:cs="Arial"/>
          <w:color w:val="171923"/>
          <w:lang w:val="es-CL"/>
        </w:rPr>
        <w:t>) de manera consistente.</w:t>
      </w:r>
    </w:p>
    <w:p w14:paraId="4A2595AA" w14:textId="77777777" w:rsidR="0062481F" w:rsidRPr="00BE1371" w:rsidRDefault="0062481F" w:rsidP="006B71B1">
      <w:pPr>
        <w:spacing w:before="240" w:after="120"/>
        <w:rPr>
          <w:rFonts w:ascii="Arial" w:eastAsia="Arial" w:hAnsi="Arial" w:cs="Arial"/>
          <w:b/>
          <w:bCs/>
          <w:color w:val="171923"/>
          <w:lang w:val="es-CL"/>
        </w:rPr>
      </w:pPr>
      <w:proofErr w:type="spellStart"/>
      <w:r w:rsidRPr="00BE1371">
        <w:rPr>
          <w:rFonts w:ascii="Arial" w:eastAsia="Arial" w:hAnsi="Arial" w:cs="Arial"/>
          <w:b/>
          <w:bCs/>
          <w:color w:val="171923"/>
          <w:lang w:val="es-CL"/>
        </w:rPr>
        <w:t>Adapter</w:t>
      </w:r>
      <w:proofErr w:type="spellEnd"/>
      <w:r w:rsidRPr="00BE1371">
        <w:rPr>
          <w:rFonts w:ascii="Arial" w:eastAsia="Arial" w:hAnsi="Arial" w:cs="Arial"/>
          <w:b/>
          <w:bCs/>
          <w:color w:val="171923"/>
          <w:lang w:val="es-CL"/>
        </w:rPr>
        <w:t xml:space="preserve"> </w:t>
      </w:r>
      <w:proofErr w:type="spellStart"/>
      <w:r w:rsidRPr="00BE1371">
        <w:rPr>
          <w:rFonts w:ascii="Arial" w:eastAsia="Arial" w:hAnsi="Arial" w:cs="Arial"/>
          <w:b/>
          <w:bCs/>
          <w:color w:val="171923"/>
          <w:lang w:val="es-CL"/>
        </w:rPr>
        <w:t>Pattern</w:t>
      </w:r>
      <w:proofErr w:type="spellEnd"/>
    </w:p>
    <w:p w14:paraId="1EEB7726" w14:textId="77777777" w:rsidR="0062481F" w:rsidRPr="00BE1371" w:rsidRDefault="0062481F" w:rsidP="0062481F">
      <w:pPr>
        <w:rPr>
          <w:rFonts w:ascii="Arial" w:eastAsia="Arial" w:hAnsi="Arial" w:cs="Arial"/>
          <w:color w:val="171923"/>
          <w:lang w:val="es-CL"/>
        </w:rPr>
      </w:pPr>
      <w:r w:rsidRPr="00BE1371">
        <w:rPr>
          <w:rFonts w:ascii="Arial" w:eastAsia="Arial" w:hAnsi="Arial" w:cs="Arial"/>
          <w:color w:val="171923"/>
          <w:lang w:val="es-CL"/>
        </w:rPr>
        <w:t>Adaptadores para APIs externas, permitiendo cambiar proveedores fácilmente.</w:t>
      </w:r>
    </w:p>
    <w:p w14:paraId="6B493CF1" w14:textId="77777777" w:rsidR="000E3557" w:rsidRDefault="000E3557">
      <w:pPr>
        <w:rPr>
          <w:b/>
          <w:bCs/>
          <w:color w:val="366091"/>
          <w:sz w:val="26"/>
          <w:szCs w:val="26"/>
        </w:rPr>
      </w:pPr>
      <w:bookmarkStart w:id="68" w:name="_Toc214307286"/>
      <w:r>
        <w:rPr>
          <w:color w:val="366091"/>
        </w:rPr>
        <w:br w:type="page"/>
      </w:r>
    </w:p>
    <w:p w14:paraId="4A469EDB" w14:textId="4666A809" w:rsidR="0062481F" w:rsidRPr="000E3557" w:rsidRDefault="0062481F" w:rsidP="000E3557">
      <w:pPr>
        <w:pStyle w:val="Ttulo2"/>
        <w:spacing w:after="120"/>
        <w:jc w:val="both"/>
        <w:rPr>
          <w:rFonts w:ascii="Calibri" w:eastAsia="Calibri" w:hAnsi="Calibri" w:cs="Calibri"/>
          <w:color w:val="366091"/>
        </w:rPr>
      </w:pPr>
      <w:bookmarkStart w:id="69" w:name="_Toc215761965"/>
      <w:r w:rsidRPr="000E3557">
        <w:rPr>
          <w:rFonts w:ascii="Calibri" w:eastAsia="Calibri" w:hAnsi="Calibri" w:cs="Calibri"/>
          <w:color w:val="366091"/>
        </w:rPr>
        <w:lastRenderedPageBreak/>
        <w:t>11.3 Consideraciones para Migración Futura</w:t>
      </w:r>
      <w:bookmarkEnd w:id="68"/>
      <w:bookmarkEnd w:id="69"/>
    </w:p>
    <w:p w14:paraId="12491E4A" w14:textId="77777777" w:rsidR="0062481F" w:rsidRPr="000E3557" w:rsidRDefault="0062481F" w:rsidP="0062481F">
      <w:pPr>
        <w:rPr>
          <w:rFonts w:ascii="Arial" w:eastAsia="Arial" w:hAnsi="Arial" w:cs="Arial"/>
          <w:color w:val="171923"/>
          <w:lang w:val="es-CL"/>
        </w:rPr>
      </w:pPr>
      <w:r w:rsidRPr="000E3557">
        <w:rPr>
          <w:rFonts w:ascii="Arial" w:eastAsia="Arial" w:hAnsi="Arial" w:cs="Arial"/>
          <w:color w:val="171923"/>
          <w:lang w:val="es-CL"/>
        </w:rPr>
        <w:t>El diseño actual facilita futuras migraciones y ampliaciones:</w:t>
      </w:r>
    </w:p>
    <w:p w14:paraId="1A1BB17C" w14:textId="77777777" w:rsidR="0062481F" w:rsidRPr="000E3557" w:rsidRDefault="0062481F" w:rsidP="006B71B1">
      <w:pPr>
        <w:spacing w:before="240" w:after="120"/>
        <w:rPr>
          <w:rFonts w:ascii="Arial" w:eastAsia="Arial" w:hAnsi="Arial" w:cs="Arial"/>
          <w:b/>
          <w:bCs/>
          <w:color w:val="171923"/>
          <w:lang w:val="es-CL"/>
        </w:rPr>
      </w:pPr>
      <w:r w:rsidRPr="000E3557">
        <w:rPr>
          <w:rFonts w:ascii="Arial" w:eastAsia="Arial" w:hAnsi="Arial" w:cs="Arial"/>
          <w:b/>
          <w:bCs/>
          <w:color w:val="171923"/>
          <w:lang w:val="es-CL"/>
        </w:rPr>
        <w:t>Escalado a Microservicios</w:t>
      </w:r>
    </w:p>
    <w:p w14:paraId="3374A928" w14:textId="77777777" w:rsidR="0062481F" w:rsidRPr="000E3557" w:rsidRDefault="0062481F" w:rsidP="0062481F">
      <w:pPr>
        <w:rPr>
          <w:rFonts w:ascii="Arial" w:eastAsia="Arial" w:hAnsi="Arial" w:cs="Arial"/>
          <w:color w:val="171923"/>
          <w:lang w:val="es-CL"/>
        </w:rPr>
      </w:pPr>
      <w:r w:rsidRPr="000E3557">
        <w:rPr>
          <w:rFonts w:ascii="Arial" w:eastAsia="Arial" w:hAnsi="Arial" w:cs="Arial"/>
          <w:color w:val="171923"/>
          <w:lang w:val="es-CL"/>
        </w:rPr>
        <w:t>Módulos actuales (</w:t>
      </w:r>
      <w:proofErr w:type="spellStart"/>
      <w:r w:rsidRPr="000E3557">
        <w:rPr>
          <w:rFonts w:ascii="Arial" w:eastAsia="Arial" w:hAnsi="Arial" w:cs="Arial"/>
          <w:color w:val="171923"/>
          <w:lang w:val="es-CL"/>
        </w:rPr>
        <w:t>Auth</w:t>
      </w:r>
      <w:proofErr w:type="spellEnd"/>
      <w:r w:rsidRPr="000E3557">
        <w:rPr>
          <w:rFonts w:ascii="Arial" w:eastAsia="Arial" w:hAnsi="Arial" w:cs="Arial"/>
          <w:color w:val="171923"/>
          <w:lang w:val="es-CL"/>
        </w:rPr>
        <w:t>, Interview, IA) pueden extraerse a servicios independientes sin modificar contratos de API.</w:t>
      </w:r>
    </w:p>
    <w:p w14:paraId="1D8A2578" w14:textId="77777777" w:rsidR="0062481F" w:rsidRPr="000E3557" w:rsidRDefault="0062481F" w:rsidP="006B71B1">
      <w:pPr>
        <w:spacing w:before="240" w:after="120"/>
        <w:rPr>
          <w:rFonts w:ascii="Arial" w:eastAsia="Arial" w:hAnsi="Arial" w:cs="Arial"/>
          <w:b/>
          <w:bCs/>
          <w:color w:val="171923"/>
          <w:lang w:val="es-CL"/>
        </w:rPr>
      </w:pPr>
      <w:r w:rsidRPr="000E3557">
        <w:rPr>
          <w:rFonts w:ascii="Arial" w:eastAsia="Arial" w:hAnsi="Arial" w:cs="Arial"/>
          <w:b/>
          <w:bCs/>
          <w:color w:val="171923"/>
          <w:lang w:val="es-CL"/>
        </w:rPr>
        <w:t>Migración de Proveedores IA</w:t>
      </w:r>
    </w:p>
    <w:p w14:paraId="57CC4070" w14:textId="77777777" w:rsidR="0062481F" w:rsidRPr="000E3557" w:rsidRDefault="0062481F" w:rsidP="0062481F">
      <w:pPr>
        <w:rPr>
          <w:rFonts w:ascii="Arial" w:eastAsia="Arial" w:hAnsi="Arial" w:cs="Arial"/>
          <w:color w:val="171923"/>
          <w:lang w:val="es-CL"/>
        </w:rPr>
      </w:pPr>
      <w:r w:rsidRPr="000E3557">
        <w:rPr>
          <w:rFonts w:ascii="Arial" w:eastAsia="Arial" w:hAnsi="Arial" w:cs="Arial"/>
          <w:color w:val="171923"/>
          <w:lang w:val="es-CL"/>
        </w:rPr>
        <w:t>Capa de abstracción permite cambiar de OpenAI a alternativas (</w:t>
      </w:r>
      <w:proofErr w:type="spellStart"/>
      <w:r w:rsidRPr="000E3557">
        <w:rPr>
          <w:rFonts w:ascii="Arial" w:eastAsia="Arial" w:hAnsi="Arial" w:cs="Arial"/>
          <w:color w:val="171923"/>
          <w:lang w:val="es-CL"/>
        </w:rPr>
        <w:t>Anthropic</w:t>
      </w:r>
      <w:proofErr w:type="spellEnd"/>
      <w:r w:rsidRPr="000E3557">
        <w:rPr>
          <w:rFonts w:ascii="Arial" w:eastAsia="Arial" w:hAnsi="Arial" w:cs="Arial"/>
          <w:color w:val="171923"/>
          <w:lang w:val="es-CL"/>
        </w:rPr>
        <w:t xml:space="preserve">, </w:t>
      </w:r>
      <w:proofErr w:type="spellStart"/>
      <w:r w:rsidRPr="000E3557">
        <w:rPr>
          <w:rFonts w:ascii="Arial" w:eastAsia="Arial" w:hAnsi="Arial" w:cs="Arial"/>
          <w:color w:val="171923"/>
          <w:lang w:val="es-CL"/>
        </w:rPr>
        <w:t>Cohere</w:t>
      </w:r>
      <w:proofErr w:type="spellEnd"/>
      <w:r w:rsidRPr="000E3557">
        <w:rPr>
          <w:rFonts w:ascii="Arial" w:eastAsia="Arial" w:hAnsi="Arial" w:cs="Arial"/>
          <w:color w:val="171923"/>
          <w:lang w:val="es-CL"/>
        </w:rPr>
        <w:t>) modificando solo servicios.</w:t>
      </w:r>
    </w:p>
    <w:p w14:paraId="51D0EC57" w14:textId="77777777" w:rsidR="0062481F" w:rsidRPr="000E3557" w:rsidRDefault="0062481F" w:rsidP="006B71B1">
      <w:pPr>
        <w:spacing w:before="240" w:after="120"/>
        <w:rPr>
          <w:rFonts w:ascii="Arial" w:eastAsia="Arial" w:hAnsi="Arial" w:cs="Arial"/>
          <w:b/>
          <w:bCs/>
          <w:color w:val="171923"/>
          <w:lang w:val="es-CL"/>
        </w:rPr>
      </w:pPr>
      <w:r w:rsidRPr="000E3557">
        <w:rPr>
          <w:rFonts w:ascii="Arial" w:eastAsia="Arial" w:hAnsi="Arial" w:cs="Arial"/>
          <w:b/>
          <w:bCs/>
          <w:color w:val="171923"/>
          <w:lang w:val="es-CL"/>
        </w:rPr>
        <w:t>Internacionalización</w:t>
      </w:r>
    </w:p>
    <w:p w14:paraId="5707B5C6" w14:textId="77777777" w:rsidR="0062481F" w:rsidRPr="000E3557" w:rsidRDefault="0062481F" w:rsidP="0062481F">
      <w:pPr>
        <w:rPr>
          <w:rFonts w:ascii="Arial" w:eastAsia="Arial" w:hAnsi="Arial" w:cs="Arial"/>
          <w:color w:val="171923"/>
          <w:lang w:val="es-CL"/>
        </w:rPr>
      </w:pPr>
      <w:proofErr w:type="spellStart"/>
      <w:r w:rsidRPr="000E3557">
        <w:rPr>
          <w:rFonts w:ascii="Arial" w:eastAsia="Arial" w:hAnsi="Arial" w:cs="Arial"/>
          <w:color w:val="171923"/>
          <w:lang w:val="es-CL"/>
        </w:rPr>
        <w:t>Strings</w:t>
      </w:r>
      <w:proofErr w:type="spellEnd"/>
      <w:r w:rsidRPr="000E3557">
        <w:rPr>
          <w:rFonts w:ascii="Arial" w:eastAsia="Arial" w:hAnsi="Arial" w:cs="Arial"/>
          <w:color w:val="171923"/>
          <w:lang w:val="es-CL"/>
        </w:rPr>
        <w:t xml:space="preserve"> externalizados facilitan agregar soporte </w:t>
      </w:r>
      <w:proofErr w:type="spellStart"/>
      <w:r w:rsidRPr="000E3557">
        <w:rPr>
          <w:rFonts w:ascii="Arial" w:eastAsia="Arial" w:hAnsi="Arial" w:cs="Arial"/>
          <w:color w:val="171923"/>
          <w:lang w:val="es-CL"/>
        </w:rPr>
        <w:t>multiidioma</w:t>
      </w:r>
      <w:proofErr w:type="spellEnd"/>
      <w:r w:rsidRPr="000E3557">
        <w:rPr>
          <w:rFonts w:ascii="Arial" w:eastAsia="Arial" w:hAnsi="Arial" w:cs="Arial"/>
          <w:color w:val="171923"/>
          <w:lang w:val="es-CL"/>
        </w:rPr>
        <w:t xml:space="preserve"> sin refactorizar código.</w:t>
      </w:r>
    </w:p>
    <w:p w14:paraId="5DD5438C" w14:textId="77777777" w:rsidR="0062481F" w:rsidRPr="000E3557" w:rsidRDefault="0062481F" w:rsidP="006B71B1">
      <w:pPr>
        <w:spacing w:before="240" w:after="120"/>
        <w:rPr>
          <w:rFonts w:ascii="Arial" w:eastAsia="Arial" w:hAnsi="Arial" w:cs="Arial"/>
          <w:b/>
          <w:bCs/>
          <w:color w:val="171923"/>
          <w:lang w:val="es-CL"/>
        </w:rPr>
      </w:pPr>
      <w:r w:rsidRPr="000E3557">
        <w:rPr>
          <w:rFonts w:ascii="Arial" w:eastAsia="Arial" w:hAnsi="Arial" w:cs="Arial"/>
          <w:b/>
          <w:bCs/>
          <w:color w:val="171923"/>
          <w:lang w:val="es-CL"/>
        </w:rPr>
        <w:t>Nuevos Tipos de Entrevista</w:t>
      </w:r>
    </w:p>
    <w:p w14:paraId="17AFC541" w14:textId="4670C5A5" w:rsidR="0062481F" w:rsidRDefault="0062481F" w:rsidP="0062481F">
      <w:pPr>
        <w:rPr>
          <w:rFonts w:ascii="Arial" w:eastAsia="Arial" w:hAnsi="Arial" w:cs="Arial"/>
          <w:color w:val="171923"/>
          <w:lang w:val="es-CL"/>
        </w:rPr>
      </w:pPr>
      <w:r w:rsidRPr="000E3557">
        <w:rPr>
          <w:rFonts w:ascii="Arial" w:eastAsia="Arial" w:hAnsi="Arial" w:cs="Arial"/>
          <w:color w:val="171923"/>
          <w:lang w:val="es-CL"/>
        </w:rPr>
        <w:t>Sistema modular permite agregar nuevas categorías (entrevistas de comportamiento, técnicas específicas) sin afectar funcionalidad existente.</w:t>
      </w:r>
    </w:p>
    <w:p w14:paraId="01D85CD5" w14:textId="158E93C7" w:rsidR="00433CAD" w:rsidRPr="00433CAD" w:rsidRDefault="00CE2502" w:rsidP="00433CAD">
      <w:pPr>
        <w:pStyle w:val="Ttulo1"/>
        <w:jc w:val="both"/>
        <w:rPr>
          <w:rFonts w:ascii="Calibri" w:eastAsia="Calibri" w:hAnsi="Calibri" w:cs="Calibri"/>
        </w:rPr>
      </w:pPr>
      <w:bookmarkStart w:id="70" w:name="_Toc215761966"/>
      <w:r w:rsidRPr="000E3557">
        <w:rPr>
          <w:rFonts w:ascii="Calibri" w:eastAsia="Calibri" w:hAnsi="Calibri" w:cs="Calibri"/>
        </w:rPr>
        <w:t>1</w:t>
      </w:r>
      <w:r>
        <w:rPr>
          <w:rFonts w:ascii="Calibri" w:eastAsia="Calibri" w:hAnsi="Calibri" w:cs="Calibri"/>
        </w:rPr>
        <w:t>2</w:t>
      </w:r>
      <w:r w:rsidRPr="000E3557">
        <w:rPr>
          <w:rFonts w:ascii="Calibri" w:eastAsia="Calibri" w:hAnsi="Calibri" w:cs="Calibri"/>
        </w:rPr>
        <w:t xml:space="preserve">. </w:t>
      </w:r>
      <w:r w:rsidR="00433CAD" w:rsidRPr="00433CAD">
        <w:rPr>
          <w:rFonts w:ascii="Calibri" w:eastAsia="Calibri" w:hAnsi="Calibri" w:cs="Calibri"/>
        </w:rPr>
        <w:t>A</w:t>
      </w:r>
      <w:r w:rsidR="00433CAD">
        <w:rPr>
          <w:rFonts w:ascii="Calibri" w:eastAsia="Calibri" w:hAnsi="Calibri" w:cs="Calibri"/>
        </w:rPr>
        <w:t>nálisis</w:t>
      </w:r>
      <w:r w:rsidR="00433CAD" w:rsidRPr="00433CAD">
        <w:rPr>
          <w:rFonts w:ascii="Calibri" w:eastAsia="Calibri" w:hAnsi="Calibri" w:cs="Calibri"/>
        </w:rPr>
        <w:t xml:space="preserve"> </w:t>
      </w:r>
      <w:r w:rsidR="00433CAD">
        <w:rPr>
          <w:rFonts w:ascii="Calibri" w:eastAsia="Calibri" w:hAnsi="Calibri" w:cs="Calibri"/>
        </w:rPr>
        <w:t xml:space="preserve">de </w:t>
      </w:r>
      <w:r w:rsidR="00433CAD" w:rsidRPr="00433CAD">
        <w:rPr>
          <w:rFonts w:ascii="Calibri" w:eastAsia="Calibri" w:hAnsi="Calibri" w:cs="Calibri"/>
        </w:rPr>
        <w:t>R</w:t>
      </w:r>
      <w:r w:rsidR="00433CAD">
        <w:rPr>
          <w:rFonts w:ascii="Calibri" w:eastAsia="Calibri" w:hAnsi="Calibri" w:cs="Calibri"/>
        </w:rPr>
        <w:t>iesgos</w:t>
      </w:r>
      <w:r w:rsidR="00433CAD" w:rsidRPr="00433CAD">
        <w:rPr>
          <w:rFonts w:ascii="Calibri" w:eastAsia="Calibri" w:hAnsi="Calibri" w:cs="Calibri"/>
        </w:rPr>
        <w:t xml:space="preserve"> T</w:t>
      </w:r>
      <w:r w:rsidR="00433CAD">
        <w:rPr>
          <w:rFonts w:ascii="Calibri" w:eastAsia="Calibri" w:hAnsi="Calibri" w:cs="Calibri"/>
        </w:rPr>
        <w:t>écnicos</w:t>
      </w:r>
      <w:r w:rsidR="00433CAD" w:rsidRPr="00433CAD">
        <w:rPr>
          <w:rFonts w:ascii="Calibri" w:eastAsia="Calibri" w:hAnsi="Calibri" w:cs="Calibri"/>
        </w:rPr>
        <w:t xml:space="preserve"> </w:t>
      </w:r>
      <w:r w:rsidR="00433CAD">
        <w:rPr>
          <w:rFonts w:ascii="Calibri" w:eastAsia="Calibri" w:hAnsi="Calibri" w:cs="Calibri"/>
        </w:rPr>
        <w:t>y</w:t>
      </w:r>
      <w:r w:rsidR="00433CAD" w:rsidRPr="00433CAD">
        <w:rPr>
          <w:rFonts w:ascii="Calibri" w:eastAsia="Calibri" w:hAnsi="Calibri" w:cs="Calibri"/>
        </w:rPr>
        <w:t xml:space="preserve"> E</w:t>
      </w:r>
      <w:r w:rsidR="00433CAD">
        <w:rPr>
          <w:rFonts w:ascii="Calibri" w:eastAsia="Calibri" w:hAnsi="Calibri" w:cs="Calibri"/>
        </w:rPr>
        <w:t>strategias</w:t>
      </w:r>
      <w:r w:rsidR="00433CAD" w:rsidRPr="00433CAD">
        <w:rPr>
          <w:rFonts w:ascii="Calibri" w:eastAsia="Calibri" w:hAnsi="Calibri" w:cs="Calibri"/>
        </w:rPr>
        <w:t xml:space="preserve"> </w:t>
      </w:r>
      <w:r w:rsidR="00433CAD">
        <w:rPr>
          <w:rFonts w:ascii="Calibri" w:eastAsia="Calibri" w:hAnsi="Calibri" w:cs="Calibri"/>
        </w:rPr>
        <w:t>de</w:t>
      </w:r>
      <w:r w:rsidR="00433CAD" w:rsidRPr="00433CAD">
        <w:rPr>
          <w:rFonts w:ascii="Calibri" w:eastAsia="Calibri" w:hAnsi="Calibri" w:cs="Calibri"/>
        </w:rPr>
        <w:t xml:space="preserve"> M</w:t>
      </w:r>
      <w:r w:rsidR="00433CAD">
        <w:rPr>
          <w:rFonts w:ascii="Calibri" w:eastAsia="Calibri" w:hAnsi="Calibri" w:cs="Calibri"/>
        </w:rPr>
        <w:t>itigación</w:t>
      </w:r>
      <w:bookmarkEnd w:id="70"/>
    </w:p>
    <w:p w14:paraId="038C4155" w14:textId="77777777" w:rsidR="00433CAD" w:rsidRPr="00433CAD" w:rsidRDefault="00433CAD" w:rsidP="00433CAD">
      <w:pPr>
        <w:pStyle w:val="Ttulo2"/>
        <w:spacing w:after="120"/>
        <w:jc w:val="both"/>
        <w:rPr>
          <w:rFonts w:ascii="Calibri" w:eastAsia="Calibri" w:hAnsi="Calibri" w:cs="Calibri"/>
          <w:color w:val="366091"/>
        </w:rPr>
      </w:pPr>
      <w:bookmarkStart w:id="71" w:name="_Toc215761967"/>
      <w:r w:rsidRPr="00433CAD">
        <w:rPr>
          <w:rFonts w:ascii="Calibri" w:eastAsia="Calibri" w:hAnsi="Calibri" w:cs="Calibri"/>
          <w:color w:val="366091"/>
        </w:rPr>
        <w:t>12.1 Introducción</w:t>
      </w:r>
      <w:bookmarkEnd w:id="71"/>
    </w:p>
    <w:p w14:paraId="36B31B71"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Este apartado identifica los riesgos técnicos más significativos del proyecto InterviewAI, analiza su probabilidad e impacto, y establece estrategias concretas de mitigación. El análisis se realizó considerando las restricciones de tiempo (18 semanas), presupuesto (créditos educativos) y equipo (3 desarrolladores).</w:t>
      </w:r>
    </w:p>
    <w:p w14:paraId="2E9D7F2A" w14:textId="77777777" w:rsidR="00433CAD" w:rsidRDefault="00433CAD">
      <w:pPr>
        <w:rPr>
          <w:b/>
          <w:bCs/>
          <w:color w:val="366091"/>
          <w:sz w:val="26"/>
          <w:szCs w:val="26"/>
        </w:rPr>
      </w:pPr>
      <w:r>
        <w:rPr>
          <w:color w:val="366091"/>
        </w:rPr>
        <w:br w:type="page"/>
      </w:r>
    </w:p>
    <w:p w14:paraId="0639F2B6" w14:textId="6314C384" w:rsidR="00433CAD" w:rsidRPr="00433CAD" w:rsidRDefault="00433CAD" w:rsidP="00433CAD">
      <w:pPr>
        <w:pStyle w:val="Ttulo2"/>
        <w:spacing w:after="120"/>
        <w:jc w:val="both"/>
        <w:rPr>
          <w:rFonts w:ascii="Calibri" w:eastAsia="Calibri" w:hAnsi="Calibri" w:cs="Calibri"/>
          <w:color w:val="366091"/>
        </w:rPr>
      </w:pPr>
      <w:bookmarkStart w:id="72" w:name="_Toc215761968"/>
      <w:r w:rsidRPr="00433CAD">
        <w:rPr>
          <w:rFonts w:ascii="Calibri" w:eastAsia="Calibri" w:hAnsi="Calibri" w:cs="Calibri"/>
          <w:color w:val="366091"/>
        </w:rPr>
        <w:lastRenderedPageBreak/>
        <w:t>12.2 Matriz de Riesgos</w:t>
      </w:r>
      <w:bookmarkEnd w:id="7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
        <w:gridCol w:w="3348"/>
        <w:gridCol w:w="1413"/>
        <w:gridCol w:w="924"/>
        <w:gridCol w:w="1132"/>
        <w:gridCol w:w="2010"/>
      </w:tblGrid>
      <w:tr w:rsidR="00433CAD" w:rsidRPr="00433CAD" w14:paraId="1C4C614B" w14:textId="77777777" w:rsidTr="00433CAD">
        <w:trPr>
          <w:tblHeader/>
          <w:tblCellSpacing w:w="15" w:type="dxa"/>
        </w:trPr>
        <w:tc>
          <w:tcPr>
            <w:tcW w:w="0" w:type="auto"/>
            <w:vAlign w:val="center"/>
            <w:hideMark/>
          </w:tcPr>
          <w:p w14:paraId="7820F2BA"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ID</w:t>
            </w:r>
          </w:p>
        </w:tc>
        <w:tc>
          <w:tcPr>
            <w:tcW w:w="0" w:type="auto"/>
            <w:vAlign w:val="center"/>
            <w:hideMark/>
          </w:tcPr>
          <w:p w14:paraId="230CB5C5"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Riesgo</w:t>
            </w:r>
          </w:p>
        </w:tc>
        <w:tc>
          <w:tcPr>
            <w:tcW w:w="0" w:type="auto"/>
            <w:vAlign w:val="center"/>
            <w:hideMark/>
          </w:tcPr>
          <w:p w14:paraId="39A60522"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Probabilidad</w:t>
            </w:r>
          </w:p>
        </w:tc>
        <w:tc>
          <w:tcPr>
            <w:tcW w:w="0" w:type="auto"/>
            <w:vAlign w:val="center"/>
            <w:hideMark/>
          </w:tcPr>
          <w:p w14:paraId="311FB687"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Impacto</w:t>
            </w:r>
          </w:p>
        </w:tc>
        <w:tc>
          <w:tcPr>
            <w:tcW w:w="0" w:type="auto"/>
            <w:vAlign w:val="center"/>
            <w:hideMark/>
          </w:tcPr>
          <w:p w14:paraId="28AA3655"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Severidad</w:t>
            </w:r>
          </w:p>
        </w:tc>
        <w:tc>
          <w:tcPr>
            <w:tcW w:w="0" w:type="auto"/>
            <w:vAlign w:val="center"/>
            <w:hideMark/>
          </w:tcPr>
          <w:p w14:paraId="24F313D4"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Estrategia</w:t>
            </w:r>
          </w:p>
        </w:tc>
      </w:tr>
      <w:tr w:rsidR="00433CAD" w:rsidRPr="00433CAD" w14:paraId="226A84CA" w14:textId="77777777" w:rsidTr="00433CAD">
        <w:trPr>
          <w:tblCellSpacing w:w="15" w:type="dxa"/>
        </w:trPr>
        <w:tc>
          <w:tcPr>
            <w:tcW w:w="0" w:type="auto"/>
            <w:vAlign w:val="center"/>
            <w:hideMark/>
          </w:tcPr>
          <w:p w14:paraId="393D3358"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R1</w:t>
            </w:r>
          </w:p>
        </w:tc>
        <w:tc>
          <w:tcPr>
            <w:tcW w:w="0" w:type="auto"/>
            <w:vAlign w:val="center"/>
            <w:hideMark/>
          </w:tcPr>
          <w:p w14:paraId="7BE77A2D"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Fallo crítico de APIs externas (OpenAI, D-ID)</w:t>
            </w:r>
          </w:p>
        </w:tc>
        <w:tc>
          <w:tcPr>
            <w:tcW w:w="0" w:type="auto"/>
            <w:vAlign w:val="center"/>
            <w:hideMark/>
          </w:tcPr>
          <w:p w14:paraId="7A470DED"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Alta</w:t>
            </w:r>
          </w:p>
        </w:tc>
        <w:tc>
          <w:tcPr>
            <w:tcW w:w="0" w:type="auto"/>
            <w:vAlign w:val="center"/>
            <w:hideMark/>
          </w:tcPr>
          <w:p w14:paraId="12EE276D"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Alto</w:t>
            </w:r>
          </w:p>
        </w:tc>
        <w:tc>
          <w:tcPr>
            <w:tcW w:w="0" w:type="auto"/>
            <w:vAlign w:val="center"/>
            <w:hideMark/>
          </w:tcPr>
          <w:p w14:paraId="556B2A7B"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CRÍTICO</w:t>
            </w:r>
          </w:p>
        </w:tc>
        <w:tc>
          <w:tcPr>
            <w:tcW w:w="0" w:type="auto"/>
            <w:vAlign w:val="center"/>
            <w:hideMark/>
          </w:tcPr>
          <w:p w14:paraId="0B499F22" w14:textId="77777777" w:rsidR="00433CAD" w:rsidRPr="00433CAD" w:rsidRDefault="00433CAD" w:rsidP="00433CAD">
            <w:pPr>
              <w:rPr>
                <w:rFonts w:ascii="Arial" w:eastAsia="Arial" w:hAnsi="Arial" w:cs="Arial"/>
                <w:color w:val="171923"/>
                <w:lang w:val="es-CL"/>
              </w:rPr>
            </w:pPr>
            <w:proofErr w:type="spellStart"/>
            <w:r w:rsidRPr="00433CAD">
              <w:rPr>
                <w:rFonts w:ascii="Arial" w:eastAsia="Arial" w:hAnsi="Arial" w:cs="Arial"/>
                <w:color w:val="171923"/>
                <w:lang w:val="es-CL"/>
              </w:rPr>
              <w:t>Fallback</w:t>
            </w:r>
            <w:proofErr w:type="spellEnd"/>
            <w:r w:rsidRPr="00433CAD">
              <w:rPr>
                <w:rFonts w:ascii="Arial" w:eastAsia="Arial" w:hAnsi="Arial" w:cs="Arial"/>
                <w:color w:val="171923"/>
                <w:lang w:val="es-CL"/>
              </w:rPr>
              <w:t xml:space="preserve"> </w:t>
            </w:r>
            <w:proofErr w:type="spellStart"/>
            <w:r w:rsidRPr="00433CAD">
              <w:rPr>
                <w:rFonts w:ascii="Arial" w:eastAsia="Arial" w:hAnsi="Arial" w:cs="Arial"/>
                <w:color w:val="171923"/>
                <w:lang w:val="es-CL"/>
              </w:rPr>
              <w:t>multi-nivel</w:t>
            </w:r>
            <w:proofErr w:type="spellEnd"/>
          </w:p>
        </w:tc>
      </w:tr>
      <w:tr w:rsidR="00433CAD" w:rsidRPr="00433CAD" w14:paraId="679EA0FA" w14:textId="77777777" w:rsidTr="00433CAD">
        <w:trPr>
          <w:tblCellSpacing w:w="15" w:type="dxa"/>
        </w:trPr>
        <w:tc>
          <w:tcPr>
            <w:tcW w:w="0" w:type="auto"/>
            <w:vAlign w:val="center"/>
            <w:hideMark/>
          </w:tcPr>
          <w:p w14:paraId="6B74FE04"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R2</w:t>
            </w:r>
          </w:p>
        </w:tc>
        <w:tc>
          <w:tcPr>
            <w:tcW w:w="0" w:type="auto"/>
            <w:vAlign w:val="center"/>
            <w:hideMark/>
          </w:tcPr>
          <w:p w14:paraId="0241C7FB"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Superación de cuotas gratuitas de APIs</w:t>
            </w:r>
          </w:p>
        </w:tc>
        <w:tc>
          <w:tcPr>
            <w:tcW w:w="0" w:type="auto"/>
            <w:vAlign w:val="center"/>
            <w:hideMark/>
          </w:tcPr>
          <w:p w14:paraId="30A1AAA5"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Media</w:t>
            </w:r>
          </w:p>
        </w:tc>
        <w:tc>
          <w:tcPr>
            <w:tcW w:w="0" w:type="auto"/>
            <w:vAlign w:val="center"/>
            <w:hideMark/>
          </w:tcPr>
          <w:p w14:paraId="451C5A34"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Alto</w:t>
            </w:r>
          </w:p>
        </w:tc>
        <w:tc>
          <w:tcPr>
            <w:tcW w:w="0" w:type="auto"/>
            <w:vAlign w:val="center"/>
            <w:hideMark/>
          </w:tcPr>
          <w:p w14:paraId="6BBD5AB3"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CRÍTICO</w:t>
            </w:r>
          </w:p>
        </w:tc>
        <w:tc>
          <w:tcPr>
            <w:tcW w:w="0" w:type="auto"/>
            <w:vAlign w:val="center"/>
            <w:hideMark/>
          </w:tcPr>
          <w:p w14:paraId="5A4D6EC0"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Monitoreo + límites</w:t>
            </w:r>
          </w:p>
        </w:tc>
      </w:tr>
      <w:tr w:rsidR="00433CAD" w:rsidRPr="00433CAD" w14:paraId="55EAB81A" w14:textId="77777777" w:rsidTr="00433CAD">
        <w:trPr>
          <w:tblCellSpacing w:w="15" w:type="dxa"/>
        </w:trPr>
        <w:tc>
          <w:tcPr>
            <w:tcW w:w="0" w:type="auto"/>
            <w:vAlign w:val="center"/>
            <w:hideMark/>
          </w:tcPr>
          <w:p w14:paraId="4B927FDF"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R3</w:t>
            </w:r>
          </w:p>
        </w:tc>
        <w:tc>
          <w:tcPr>
            <w:tcW w:w="0" w:type="auto"/>
            <w:vAlign w:val="center"/>
            <w:hideMark/>
          </w:tcPr>
          <w:p w14:paraId="4E405AD0"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Latencia excesiva en generación de avatar</w:t>
            </w:r>
          </w:p>
        </w:tc>
        <w:tc>
          <w:tcPr>
            <w:tcW w:w="0" w:type="auto"/>
            <w:vAlign w:val="center"/>
            <w:hideMark/>
          </w:tcPr>
          <w:p w14:paraId="15E8BE5F"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Alta</w:t>
            </w:r>
          </w:p>
        </w:tc>
        <w:tc>
          <w:tcPr>
            <w:tcW w:w="0" w:type="auto"/>
            <w:vAlign w:val="center"/>
            <w:hideMark/>
          </w:tcPr>
          <w:p w14:paraId="1CDC1011"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Medio</w:t>
            </w:r>
          </w:p>
        </w:tc>
        <w:tc>
          <w:tcPr>
            <w:tcW w:w="0" w:type="auto"/>
            <w:vAlign w:val="center"/>
            <w:hideMark/>
          </w:tcPr>
          <w:p w14:paraId="41610F94"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ALTO</w:t>
            </w:r>
          </w:p>
        </w:tc>
        <w:tc>
          <w:tcPr>
            <w:tcW w:w="0" w:type="auto"/>
            <w:vAlign w:val="center"/>
            <w:hideMark/>
          </w:tcPr>
          <w:p w14:paraId="439F6B78"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 xml:space="preserve">Optimización + </w:t>
            </w:r>
            <w:proofErr w:type="spellStart"/>
            <w:r w:rsidRPr="00433CAD">
              <w:rPr>
                <w:rFonts w:ascii="Arial" w:eastAsia="Arial" w:hAnsi="Arial" w:cs="Arial"/>
                <w:color w:val="171923"/>
                <w:lang w:val="es-CL"/>
              </w:rPr>
              <w:t>fallback</w:t>
            </w:r>
            <w:proofErr w:type="spellEnd"/>
          </w:p>
        </w:tc>
      </w:tr>
      <w:tr w:rsidR="00433CAD" w:rsidRPr="00433CAD" w14:paraId="21F20ED7" w14:textId="77777777" w:rsidTr="00433CAD">
        <w:trPr>
          <w:tblCellSpacing w:w="15" w:type="dxa"/>
        </w:trPr>
        <w:tc>
          <w:tcPr>
            <w:tcW w:w="0" w:type="auto"/>
            <w:vAlign w:val="center"/>
            <w:hideMark/>
          </w:tcPr>
          <w:p w14:paraId="28A5B1A9"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R4</w:t>
            </w:r>
          </w:p>
        </w:tc>
        <w:tc>
          <w:tcPr>
            <w:tcW w:w="0" w:type="auto"/>
            <w:vAlign w:val="center"/>
            <w:hideMark/>
          </w:tcPr>
          <w:p w14:paraId="779D6FAA"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 xml:space="preserve">Inconsistencia en </w:t>
            </w:r>
            <w:proofErr w:type="spellStart"/>
            <w:r w:rsidRPr="00433CAD">
              <w:rPr>
                <w:rFonts w:ascii="Arial" w:eastAsia="Arial" w:hAnsi="Arial" w:cs="Arial"/>
                <w:color w:val="171923"/>
                <w:lang w:val="es-CL"/>
              </w:rPr>
              <w:t>feedback</w:t>
            </w:r>
            <w:proofErr w:type="spellEnd"/>
            <w:r w:rsidRPr="00433CAD">
              <w:rPr>
                <w:rFonts w:ascii="Arial" w:eastAsia="Arial" w:hAnsi="Arial" w:cs="Arial"/>
                <w:color w:val="171923"/>
                <w:lang w:val="es-CL"/>
              </w:rPr>
              <w:t xml:space="preserve"> de IA</w:t>
            </w:r>
          </w:p>
        </w:tc>
        <w:tc>
          <w:tcPr>
            <w:tcW w:w="0" w:type="auto"/>
            <w:vAlign w:val="center"/>
            <w:hideMark/>
          </w:tcPr>
          <w:p w14:paraId="6DD1D3B4"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Media</w:t>
            </w:r>
          </w:p>
        </w:tc>
        <w:tc>
          <w:tcPr>
            <w:tcW w:w="0" w:type="auto"/>
            <w:vAlign w:val="center"/>
            <w:hideMark/>
          </w:tcPr>
          <w:p w14:paraId="25B37F7A"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Alto</w:t>
            </w:r>
          </w:p>
        </w:tc>
        <w:tc>
          <w:tcPr>
            <w:tcW w:w="0" w:type="auto"/>
            <w:vAlign w:val="center"/>
            <w:hideMark/>
          </w:tcPr>
          <w:p w14:paraId="722E3220"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ALTO</w:t>
            </w:r>
          </w:p>
        </w:tc>
        <w:tc>
          <w:tcPr>
            <w:tcW w:w="0" w:type="auto"/>
            <w:vAlign w:val="center"/>
            <w:hideMark/>
          </w:tcPr>
          <w:p w14:paraId="7145E86A" w14:textId="77777777" w:rsidR="00433CAD" w:rsidRPr="00433CAD" w:rsidRDefault="00433CAD" w:rsidP="00433CAD">
            <w:pPr>
              <w:rPr>
                <w:rFonts w:ascii="Arial" w:eastAsia="Arial" w:hAnsi="Arial" w:cs="Arial"/>
                <w:color w:val="171923"/>
                <w:lang w:val="es-CL"/>
              </w:rPr>
            </w:pPr>
            <w:proofErr w:type="spellStart"/>
            <w:r w:rsidRPr="00433CAD">
              <w:rPr>
                <w:rFonts w:ascii="Arial" w:eastAsia="Arial" w:hAnsi="Arial" w:cs="Arial"/>
                <w:color w:val="171923"/>
                <w:lang w:val="es-CL"/>
              </w:rPr>
              <w:t>Prompts</w:t>
            </w:r>
            <w:proofErr w:type="spellEnd"/>
            <w:r w:rsidRPr="00433CAD">
              <w:rPr>
                <w:rFonts w:ascii="Arial" w:eastAsia="Arial" w:hAnsi="Arial" w:cs="Arial"/>
                <w:color w:val="171923"/>
                <w:lang w:val="es-CL"/>
              </w:rPr>
              <w:t xml:space="preserve"> estructurados</w:t>
            </w:r>
          </w:p>
        </w:tc>
      </w:tr>
      <w:tr w:rsidR="00433CAD" w:rsidRPr="00433CAD" w14:paraId="4A95A14C" w14:textId="77777777" w:rsidTr="00433CAD">
        <w:trPr>
          <w:tblCellSpacing w:w="15" w:type="dxa"/>
        </w:trPr>
        <w:tc>
          <w:tcPr>
            <w:tcW w:w="0" w:type="auto"/>
            <w:vAlign w:val="center"/>
            <w:hideMark/>
          </w:tcPr>
          <w:p w14:paraId="5E3009F9"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R5</w:t>
            </w:r>
          </w:p>
        </w:tc>
        <w:tc>
          <w:tcPr>
            <w:tcW w:w="0" w:type="auto"/>
            <w:vAlign w:val="center"/>
            <w:hideMark/>
          </w:tcPr>
          <w:p w14:paraId="73FB7450"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Vulnerabilidad de seguridad en autenticación</w:t>
            </w:r>
          </w:p>
        </w:tc>
        <w:tc>
          <w:tcPr>
            <w:tcW w:w="0" w:type="auto"/>
            <w:vAlign w:val="center"/>
            <w:hideMark/>
          </w:tcPr>
          <w:p w14:paraId="10AA1F9F"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Baja</w:t>
            </w:r>
          </w:p>
        </w:tc>
        <w:tc>
          <w:tcPr>
            <w:tcW w:w="0" w:type="auto"/>
            <w:vAlign w:val="center"/>
            <w:hideMark/>
          </w:tcPr>
          <w:p w14:paraId="698BC24B"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Crítico</w:t>
            </w:r>
          </w:p>
        </w:tc>
        <w:tc>
          <w:tcPr>
            <w:tcW w:w="0" w:type="auto"/>
            <w:vAlign w:val="center"/>
            <w:hideMark/>
          </w:tcPr>
          <w:p w14:paraId="31A9A58B"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ALTO</w:t>
            </w:r>
          </w:p>
        </w:tc>
        <w:tc>
          <w:tcPr>
            <w:tcW w:w="0" w:type="auto"/>
            <w:vAlign w:val="center"/>
            <w:hideMark/>
          </w:tcPr>
          <w:p w14:paraId="5440875B"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Buenas prácticas</w:t>
            </w:r>
          </w:p>
        </w:tc>
      </w:tr>
      <w:tr w:rsidR="00433CAD" w:rsidRPr="00433CAD" w14:paraId="4BE92A13" w14:textId="77777777" w:rsidTr="00433CAD">
        <w:trPr>
          <w:tblCellSpacing w:w="15" w:type="dxa"/>
        </w:trPr>
        <w:tc>
          <w:tcPr>
            <w:tcW w:w="0" w:type="auto"/>
            <w:vAlign w:val="center"/>
            <w:hideMark/>
          </w:tcPr>
          <w:p w14:paraId="6959C862"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R6</w:t>
            </w:r>
          </w:p>
        </w:tc>
        <w:tc>
          <w:tcPr>
            <w:tcW w:w="0" w:type="auto"/>
            <w:vAlign w:val="center"/>
            <w:hideMark/>
          </w:tcPr>
          <w:p w14:paraId="34694765"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Problemas de escalabilidad con 100+ usuarios</w:t>
            </w:r>
          </w:p>
        </w:tc>
        <w:tc>
          <w:tcPr>
            <w:tcW w:w="0" w:type="auto"/>
            <w:vAlign w:val="center"/>
            <w:hideMark/>
          </w:tcPr>
          <w:p w14:paraId="45E4C7D5"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Media</w:t>
            </w:r>
          </w:p>
        </w:tc>
        <w:tc>
          <w:tcPr>
            <w:tcW w:w="0" w:type="auto"/>
            <w:vAlign w:val="center"/>
            <w:hideMark/>
          </w:tcPr>
          <w:p w14:paraId="74D2FD8F"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Medio</w:t>
            </w:r>
          </w:p>
        </w:tc>
        <w:tc>
          <w:tcPr>
            <w:tcW w:w="0" w:type="auto"/>
            <w:vAlign w:val="center"/>
            <w:hideMark/>
          </w:tcPr>
          <w:p w14:paraId="5D564637"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MEDIO</w:t>
            </w:r>
          </w:p>
        </w:tc>
        <w:tc>
          <w:tcPr>
            <w:tcW w:w="0" w:type="auto"/>
            <w:vAlign w:val="center"/>
            <w:hideMark/>
          </w:tcPr>
          <w:p w14:paraId="51D0A224"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Arquitectura escalable</w:t>
            </w:r>
          </w:p>
        </w:tc>
      </w:tr>
      <w:tr w:rsidR="00433CAD" w:rsidRPr="00433CAD" w14:paraId="40484CF2" w14:textId="77777777" w:rsidTr="00433CAD">
        <w:trPr>
          <w:tblCellSpacing w:w="15" w:type="dxa"/>
        </w:trPr>
        <w:tc>
          <w:tcPr>
            <w:tcW w:w="0" w:type="auto"/>
            <w:vAlign w:val="center"/>
            <w:hideMark/>
          </w:tcPr>
          <w:p w14:paraId="4B00036D"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R7</w:t>
            </w:r>
          </w:p>
        </w:tc>
        <w:tc>
          <w:tcPr>
            <w:tcW w:w="0" w:type="auto"/>
            <w:vAlign w:val="center"/>
            <w:hideMark/>
          </w:tcPr>
          <w:p w14:paraId="5A905559"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Desviación del cronograma de 18 semanas</w:t>
            </w:r>
          </w:p>
        </w:tc>
        <w:tc>
          <w:tcPr>
            <w:tcW w:w="0" w:type="auto"/>
            <w:vAlign w:val="center"/>
            <w:hideMark/>
          </w:tcPr>
          <w:p w14:paraId="6E270E9F"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Media</w:t>
            </w:r>
          </w:p>
        </w:tc>
        <w:tc>
          <w:tcPr>
            <w:tcW w:w="0" w:type="auto"/>
            <w:vAlign w:val="center"/>
            <w:hideMark/>
          </w:tcPr>
          <w:p w14:paraId="6B68DB0D"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Alto</w:t>
            </w:r>
          </w:p>
        </w:tc>
        <w:tc>
          <w:tcPr>
            <w:tcW w:w="0" w:type="auto"/>
            <w:vAlign w:val="center"/>
            <w:hideMark/>
          </w:tcPr>
          <w:p w14:paraId="30A87424"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ALTO</w:t>
            </w:r>
          </w:p>
        </w:tc>
        <w:tc>
          <w:tcPr>
            <w:tcW w:w="0" w:type="auto"/>
            <w:vAlign w:val="center"/>
            <w:hideMark/>
          </w:tcPr>
          <w:p w14:paraId="497C4AA4"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Metodología ágil</w:t>
            </w:r>
          </w:p>
        </w:tc>
      </w:tr>
      <w:tr w:rsidR="00433CAD" w:rsidRPr="00433CAD" w14:paraId="1BDB6BB9" w14:textId="77777777" w:rsidTr="00433CAD">
        <w:trPr>
          <w:tblCellSpacing w:w="15" w:type="dxa"/>
        </w:trPr>
        <w:tc>
          <w:tcPr>
            <w:tcW w:w="0" w:type="auto"/>
            <w:vAlign w:val="center"/>
            <w:hideMark/>
          </w:tcPr>
          <w:p w14:paraId="30BCB1D0"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R8</w:t>
            </w:r>
          </w:p>
        </w:tc>
        <w:tc>
          <w:tcPr>
            <w:tcW w:w="0" w:type="auto"/>
            <w:vAlign w:val="center"/>
            <w:hideMark/>
          </w:tcPr>
          <w:p w14:paraId="51FE407E"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 xml:space="preserve">Incompatibilidad </w:t>
            </w:r>
            <w:proofErr w:type="spellStart"/>
            <w:r w:rsidRPr="00433CAD">
              <w:rPr>
                <w:rFonts w:ascii="Arial" w:eastAsia="Arial" w:hAnsi="Arial" w:cs="Arial"/>
                <w:color w:val="171923"/>
                <w:lang w:val="es-CL"/>
              </w:rPr>
              <w:t>cross</w:t>
            </w:r>
            <w:proofErr w:type="spellEnd"/>
            <w:r w:rsidRPr="00433CAD">
              <w:rPr>
                <w:rFonts w:ascii="Arial" w:eastAsia="Arial" w:hAnsi="Arial" w:cs="Arial"/>
                <w:color w:val="171923"/>
                <w:lang w:val="es-CL"/>
              </w:rPr>
              <w:t>-browser</w:t>
            </w:r>
          </w:p>
        </w:tc>
        <w:tc>
          <w:tcPr>
            <w:tcW w:w="0" w:type="auto"/>
            <w:vAlign w:val="center"/>
            <w:hideMark/>
          </w:tcPr>
          <w:p w14:paraId="21FD0A00"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Baja</w:t>
            </w:r>
          </w:p>
        </w:tc>
        <w:tc>
          <w:tcPr>
            <w:tcW w:w="0" w:type="auto"/>
            <w:vAlign w:val="center"/>
            <w:hideMark/>
          </w:tcPr>
          <w:p w14:paraId="03756EE1"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Bajo</w:t>
            </w:r>
          </w:p>
        </w:tc>
        <w:tc>
          <w:tcPr>
            <w:tcW w:w="0" w:type="auto"/>
            <w:vAlign w:val="center"/>
            <w:hideMark/>
          </w:tcPr>
          <w:p w14:paraId="4B2B6F26" w14:textId="77777777" w:rsidR="00433CAD" w:rsidRPr="00433CAD" w:rsidRDefault="00433CAD" w:rsidP="00433CAD">
            <w:pPr>
              <w:rPr>
                <w:rFonts w:ascii="Arial" w:eastAsia="Arial" w:hAnsi="Arial" w:cs="Arial"/>
                <w:color w:val="171923"/>
                <w:lang w:val="es-CL"/>
              </w:rPr>
            </w:pPr>
            <w:r w:rsidRPr="00433CAD">
              <w:rPr>
                <w:rFonts w:ascii="Arial" w:eastAsia="Arial" w:hAnsi="Arial" w:cs="Arial"/>
                <w:color w:val="171923"/>
                <w:lang w:val="es-CL"/>
              </w:rPr>
              <w:t>BAJO</w:t>
            </w:r>
          </w:p>
        </w:tc>
        <w:tc>
          <w:tcPr>
            <w:tcW w:w="0" w:type="auto"/>
            <w:vAlign w:val="center"/>
            <w:hideMark/>
          </w:tcPr>
          <w:p w14:paraId="5C53F499" w14:textId="77777777" w:rsidR="00433CAD" w:rsidRPr="00433CAD" w:rsidRDefault="00433CAD" w:rsidP="00433CAD">
            <w:pPr>
              <w:rPr>
                <w:rFonts w:ascii="Arial" w:eastAsia="Arial" w:hAnsi="Arial" w:cs="Arial"/>
                <w:color w:val="171923"/>
                <w:lang w:val="es-CL"/>
              </w:rPr>
            </w:pPr>
            <w:proofErr w:type="spellStart"/>
            <w:r w:rsidRPr="00433CAD">
              <w:rPr>
                <w:rFonts w:ascii="Arial" w:eastAsia="Arial" w:hAnsi="Arial" w:cs="Arial"/>
                <w:color w:val="171923"/>
                <w:lang w:val="es-CL"/>
              </w:rPr>
              <w:t>Testing</w:t>
            </w:r>
            <w:proofErr w:type="spellEnd"/>
            <w:r w:rsidRPr="00433CAD">
              <w:rPr>
                <w:rFonts w:ascii="Arial" w:eastAsia="Arial" w:hAnsi="Arial" w:cs="Arial"/>
                <w:color w:val="171923"/>
                <w:lang w:val="es-CL"/>
              </w:rPr>
              <w:t xml:space="preserve"> </w:t>
            </w:r>
            <w:proofErr w:type="spellStart"/>
            <w:r w:rsidRPr="00433CAD">
              <w:rPr>
                <w:rFonts w:ascii="Arial" w:eastAsia="Arial" w:hAnsi="Arial" w:cs="Arial"/>
                <w:color w:val="171923"/>
                <w:lang w:val="es-CL"/>
              </w:rPr>
              <w:t>multi-navegador</w:t>
            </w:r>
            <w:proofErr w:type="spellEnd"/>
          </w:p>
        </w:tc>
      </w:tr>
    </w:tbl>
    <w:p w14:paraId="6B5E73D8" w14:textId="77777777" w:rsidR="00433CAD" w:rsidRPr="00433CAD" w:rsidRDefault="00433CAD" w:rsidP="00433CAD"/>
    <w:p w14:paraId="15528E96" w14:textId="77777777" w:rsidR="00433CAD" w:rsidRPr="00433CAD" w:rsidRDefault="00433CAD" w:rsidP="00433CAD">
      <w:pPr>
        <w:pStyle w:val="Ttulo2"/>
        <w:spacing w:after="120"/>
        <w:jc w:val="both"/>
        <w:rPr>
          <w:rFonts w:ascii="Calibri" w:eastAsia="Calibri" w:hAnsi="Calibri" w:cs="Calibri"/>
          <w:color w:val="366091"/>
        </w:rPr>
      </w:pPr>
      <w:bookmarkStart w:id="73" w:name="_Toc215761969"/>
      <w:r w:rsidRPr="00433CAD">
        <w:rPr>
          <w:rFonts w:ascii="Calibri" w:eastAsia="Calibri" w:hAnsi="Calibri" w:cs="Calibri"/>
          <w:color w:val="366091"/>
        </w:rPr>
        <w:t>12.3 Riesgos Críticos y Mitigación Detallada</w:t>
      </w:r>
      <w:bookmarkEnd w:id="73"/>
    </w:p>
    <w:p w14:paraId="1B34CD09" w14:textId="77777777" w:rsidR="00433CAD" w:rsidRPr="00433CAD" w:rsidRDefault="00433CAD" w:rsidP="00433CAD">
      <w:pPr>
        <w:spacing w:before="240" w:after="120"/>
        <w:rPr>
          <w:rFonts w:ascii="Arial" w:eastAsia="Arial" w:hAnsi="Arial" w:cs="Arial"/>
          <w:b/>
          <w:bCs/>
          <w:color w:val="171923"/>
          <w:lang w:val="es-CL"/>
        </w:rPr>
      </w:pPr>
      <w:r w:rsidRPr="00433CAD">
        <w:rPr>
          <w:rFonts w:ascii="Arial" w:eastAsia="Arial" w:hAnsi="Arial" w:cs="Arial"/>
          <w:b/>
          <w:bCs/>
          <w:color w:val="171923"/>
          <w:lang w:val="es-CL"/>
        </w:rPr>
        <w:t>R1: Fallo Crítico de APIs Externas</w:t>
      </w:r>
    </w:p>
    <w:p w14:paraId="53AAA31E" w14:textId="77777777" w:rsidR="00433CAD" w:rsidRPr="00433CAD" w:rsidRDefault="00433CAD" w:rsidP="00433CAD">
      <w:pPr>
        <w:rPr>
          <w:rFonts w:ascii="Arial" w:eastAsia="Arial" w:hAnsi="Arial" w:cs="Arial"/>
          <w:color w:val="171923"/>
          <w:lang w:val="es-CL"/>
        </w:rPr>
      </w:pPr>
      <w:r w:rsidRPr="00433CAD">
        <w:rPr>
          <w:rFonts w:ascii="Arial" w:eastAsia="Arial" w:hAnsi="Arial" w:cs="Arial"/>
          <w:b/>
          <w:bCs/>
          <w:color w:val="171923"/>
          <w:lang w:val="es-CL"/>
        </w:rPr>
        <w:t>Descripción del riesgo</w:t>
      </w:r>
      <w:r w:rsidRPr="00433CAD">
        <w:rPr>
          <w:b/>
          <w:bCs/>
          <w:lang w:val="es-CL"/>
        </w:rPr>
        <w:t>:</w:t>
      </w:r>
      <w:r w:rsidRPr="00433CAD">
        <w:rPr>
          <w:lang w:val="es-CL"/>
        </w:rPr>
        <w:t xml:space="preserve"> </w:t>
      </w:r>
      <w:r w:rsidRPr="00433CAD">
        <w:rPr>
          <w:rFonts w:ascii="Arial" w:eastAsia="Arial" w:hAnsi="Arial" w:cs="Arial"/>
          <w:color w:val="171923"/>
          <w:lang w:val="es-CL"/>
        </w:rPr>
        <w:t>OpenAI, Google Cloud Speech-to-Text y D-ID son servicios de terceros fuera de nuestro control. Pueden experimentar:</w:t>
      </w:r>
    </w:p>
    <w:p w14:paraId="54408F5D" w14:textId="77777777" w:rsidR="00433CAD" w:rsidRPr="00433CAD" w:rsidRDefault="00433CAD" w:rsidP="00433CAD">
      <w:pPr>
        <w:pStyle w:val="Prrafodelista"/>
        <w:numPr>
          <w:ilvl w:val="0"/>
          <w:numId w:val="17"/>
        </w:numPr>
        <w:spacing w:after="0" w:line="240" w:lineRule="auto"/>
        <w:rPr>
          <w:rFonts w:ascii="Arial" w:eastAsia="Arial" w:hAnsi="Arial" w:cs="Arial"/>
          <w:color w:val="171923"/>
          <w:lang w:val="es-CL"/>
        </w:rPr>
      </w:pPr>
      <w:proofErr w:type="spellStart"/>
      <w:r w:rsidRPr="00433CAD">
        <w:rPr>
          <w:rFonts w:ascii="Arial" w:eastAsia="Arial" w:hAnsi="Arial" w:cs="Arial"/>
          <w:color w:val="171923"/>
          <w:lang w:val="es-CL"/>
        </w:rPr>
        <w:t>Downtime</w:t>
      </w:r>
      <w:proofErr w:type="spellEnd"/>
      <w:r w:rsidRPr="00433CAD">
        <w:rPr>
          <w:rFonts w:ascii="Arial" w:eastAsia="Arial" w:hAnsi="Arial" w:cs="Arial"/>
          <w:color w:val="171923"/>
          <w:lang w:val="es-CL"/>
        </w:rPr>
        <w:t xml:space="preserve"> no planificado</w:t>
      </w:r>
    </w:p>
    <w:p w14:paraId="4BC8B7FA" w14:textId="77777777" w:rsidR="00433CAD" w:rsidRPr="00433CAD" w:rsidRDefault="00433CAD" w:rsidP="00433CAD">
      <w:pPr>
        <w:pStyle w:val="Prrafodelista"/>
        <w:numPr>
          <w:ilvl w:val="0"/>
          <w:numId w:val="17"/>
        </w:numPr>
        <w:spacing w:after="0" w:line="240" w:lineRule="auto"/>
        <w:rPr>
          <w:rFonts w:ascii="Arial" w:eastAsia="Arial" w:hAnsi="Arial" w:cs="Arial"/>
          <w:color w:val="171923"/>
          <w:lang w:val="es-CL"/>
        </w:rPr>
      </w:pPr>
      <w:proofErr w:type="spellStart"/>
      <w:r w:rsidRPr="00433CAD">
        <w:rPr>
          <w:rFonts w:ascii="Arial" w:eastAsia="Arial" w:hAnsi="Arial" w:cs="Arial"/>
          <w:color w:val="171923"/>
          <w:lang w:val="es-CL"/>
        </w:rPr>
        <w:t>Rate</w:t>
      </w:r>
      <w:proofErr w:type="spellEnd"/>
      <w:r w:rsidRPr="00433CAD">
        <w:rPr>
          <w:rFonts w:ascii="Arial" w:eastAsia="Arial" w:hAnsi="Arial" w:cs="Arial"/>
          <w:color w:val="171923"/>
          <w:lang w:val="es-CL"/>
        </w:rPr>
        <w:t xml:space="preserve"> </w:t>
      </w:r>
      <w:proofErr w:type="spellStart"/>
      <w:r w:rsidRPr="00433CAD">
        <w:rPr>
          <w:rFonts w:ascii="Arial" w:eastAsia="Arial" w:hAnsi="Arial" w:cs="Arial"/>
          <w:color w:val="171923"/>
          <w:lang w:val="es-CL"/>
        </w:rPr>
        <w:t>limiting</w:t>
      </w:r>
      <w:proofErr w:type="spellEnd"/>
      <w:r w:rsidRPr="00433CAD">
        <w:rPr>
          <w:rFonts w:ascii="Arial" w:eastAsia="Arial" w:hAnsi="Arial" w:cs="Arial"/>
          <w:color w:val="171923"/>
          <w:lang w:val="es-CL"/>
        </w:rPr>
        <w:t xml:space="preserve"> inesperado</w:t>
      </w:r>
    </w:p>
    <w:p w14:paraId="6E46DFD0" w14:textId="77777777" w:rsidR="00433CAD" w:rsidRPr="00433CAD" w:rsidRDefault="00433CAD" w:rsidP="00433CAD">
      <w:pPr>
        <w:pStyle w:val="Prrafodelista"/>
        <w:numPr>
          <w:ilvl w:val="0"/>
          <w:numId w:val="17"/>
        </w:numPr>
        <w:spacing w:after="0" w:line="240" w:lineRule="auto"/>
        <w:rPr>
          <w:rFonts w:ascii="Arial" w:eastAsia="Arial" w:hAnsi="Arial" w:cs="Arial"/>
          <w:color w:val="171923"/>
          <w:lang w:val="es-CL"/>
        </w:rPr>
      </w:pPr>
      <w:r w:rsidRPr="00433CAD">
        <w:rPr>
          <w:rFonts w:ascii="Arial" w:eastAsia="Arial" w:hAnsi="Arial" w:cs="Arial"/>
          <w:color w:val="171923"/>
          <w:lang w:val="es-CL"/>
        </w:rPr>
        <w:t>Cambios en términos de servicio</w:t>
      </w:r>
    </w:p>
    <w:p w14:paraId="30052147" w14:textId="77777777" w:rsidR="00433CAD" w:rsidRPr="00433CAD" w:rsidRDefault="00433CAD" w:rsidP="00433CAD">
      <w:pPr>
        <w:pStyle w:val="Prrafodelista"/>
        <w:numPr>
          <w:ilvl w:val="0"/>
          <w:numId w:val="17"/>
        </w:numPr>
        <w:spacing w:after="0" w:line="240" w:lineRule="auto"/>
        <w:rPr>
          <w:rFonts w:ascii="Arial" w:eastAsia="Arial" w:hAnsi="Arial" w:cs="Arial"/>
          <w:color w:val="171923"/>
          <w:lang w:val="es-CL"/>
        </w:rPr>
      </w:pPr>
      <w:r w:rsidRPr="00433CAD">
        <w:rPr>
          <w:rFonts w:ascii="Arial" w:eastAsia="Arial" w:hAnsi="Arial" w:cs="Arial"/>
          <w:color w:val="171923"/>
          <w:lang w:val="es-CL"/>
        </w:rPr>
        <w:t xml:space="preserve">Deprecación de </w:t>
      </w:r>
      <w:proofErr w:type="spellStart"/>
      <w:r w:rsidRPr="00433CAD">
        <w:rPr>
          <w:rFonts w:ascii="Arial" w:eastAsia="Arial" w:hAnsi="Arial" w:cs="Arial"/>
          <w:color w:val="171923"/>
          <w:lang w:val="es-CL"/>
        </w:rPr>
        <w:t>endpoints</w:t>
      </w:r>
      <w:proofErr w:type="spellEnd"/>
    </w:p>
    <w:p w14:paraId="21BF4812" w14:textId="77777777" w:rsidR="00433CAD" w:rsidRDefault="00433CAD">
      <w:pPr>
        <w:rPr>
          <w:rFonts w:ascii="Arial" w:eastAsia="Arial" w:hAnsi="Arial" w:cs="Arial"/>
          <w:b/>
          <w:bCs/>
          <w:color w:val="171923"/>
          <w:lang w:val="es-CL"/>
        </w:rPr>
      </w:pPr>
      <w:r>
        <w:rPr>
          <w:rFonts w:ascii="Arial" w:eastAsia="Arial" w:hAnsi="Arial" w:cs="Arial"/>
          <w:b/>
          <w:bCs/>
          <w:color w:val="171923"/>
          <w:lang w:val="es-CL"/>
        </w:rPr>
        <w:br w:type="page"/>
      </w:r>
    </w:p>
    <w:p w14:paraId="4FDA7E3A" w14:textId="502B21DF" w:rsidR="00433CAD" w:rsidRPr="00433CAD" w:rsidRDefault="00433CAD" w:rsidP="00433CAD">
      <w:pPr>
        <w:spacing w:before="240" w:after="120"/>
        <w:rPr>
          <w:lang w:val="es-CL"/>
        </w:rPr>
      </w:pPr>
      <w:r w:rsidRPr="00433CAD">
        <w:rPr>
          <w:rFonts w:ascii="Arial" w:eastAsia="Arial" w:hAnsi="Arial" w:cs="Arial"/>
          <w:b/>
          <w:bCs/>
          <w:color w:val="171923"/>
          <w:lang w:val="es-CL"/>
        </w:rPr>
        <w:lastRenderedPageBreak/>
        <w:t>Probabilidad</w:t>
      </w:r>
      <w:r w:rsidRPr="00433CAD">
        <w:rPr>
          <w:b/>
          <w:bCs/>
          <w:lang w:val="es-CL"/>
        </w:rPr>
        <w:t>:</w:t>
      </w:r>
      <w:r w:rsidRPr="00433CAD">
        <w:rPr>
          <w:lang w:val="es-CL"/>
        </w:rPr>
        <w:t xml:space="preserve"> </w:t>
      </w:r>
      <w:r w:rsidRPr="00433CAD">
        <w:rPr>
          <w:rFonts w:ascii="Arial" w:eastAsia="Arial" w:hAnsi="Arial" w:cs="Arial"/>
          <w:color w:val="171923"/>
          <w:lang w:val="es-CL"/>
        </w:rPr>
        <w:t>Alta (70-80%)</w:t>
      </w:r>
    </w:p>
    <w:p w14:paraId="0C296452" w14:textId="77777777" w:rsidR="00433CAD" w:rsidRPr="00433CAD" w:rsidRDefault="00433CAD" w:rsidP="00433CAD">
      <w:pPr>
        <w:pStyle w:val="Prrafodelista"/>
        <w:numPr>
          <w:ilvl w:val="0"/>
          <w:numId w:val="17"/>
        </w:numPr>
        <w:spacing w:after="0" w:line="240" w:lineRule="auto"/>
        <w:rPr>
          <w:rFonts w:ascii="Arial" w:eastAsia="Arial" w:hAnsi="Arial" w:cs="Arial"/>
          <w:color w:val="171923"/>
          <w:lang w:val="es-CL"/>
        </w:rPr>
      </w:pPr>
      <w:r w:rsidRPr="00433CAD">
        <w:rPr>
          <w:rFonts w:ascii="Arial" w:eastAsia="Arial" w:hAnsi="Arial" w:cs="Arial"/>
          <w:color w:val="171923"/>
          <w:lang w:val="es-CL"/>
        </w:rPr>
        <w:t xml:space="preserve">APIs </w:t>
      </w:r>
      <w:proofErr w:type="spellStart"/>
      <w:r w:rsidRPr="00433CAD">
        <w:rPr>
          <w:rFonts w:ascii="Arial" w:eastAsia="Arial" w:hAnsi="Arial" w:cs="Arial"/>
          <w:color w:val="171923"/>
          <w:lang w:val="es-CL"/>
        </w:rPr>
        <w:t>cloud</w:t>
      </w:r>
      <w:proofErr w:type="spellEnd"/>
      <w:r w:rsidRPr="00433CAD">
        <w:rPr>
          <w:rFonts w:ascii="Arial" w:eastAsia="Arial" w:hAnsi="Arial" w:cs="Arial"/>
          <w:color w:val="171923"/>
          <w:lang w:val="es-CL"/>
        </w:rPr>
        <w:t xml:space="preserve"> tienen </w:t>
      </w:r>
      <w:proofErr w:type="spellStart"/>
      <w:r w:rsidRPr="00433CAD">
        <w:rPr>
          <w:rFonts w:ascii="Arial" w:eastAsia="Arial" w:hAnsi="Arial" w:cs="Arial"/>
          <w:color w:val="171923"/>
          <w:lang w:val="es-CL"/>
        </w:rPr>
        <w:t>uptime</w:t>
      </w:r>
      <w:proofErr w:type="spellEnd"/>
      <w:r w:rsidRPr="00433CAD">
        <w:rPr>
          <w:rFonts w:ascii="Arial" w:eastAsia="Arial" w:hAnsi="Arial" w:cs="Arial"/>
          <w:color w:val="171923"/>
          <w:lang w:val="es-CL"/>
        </w:rPr>
        <w:t xml:space="preserve"> típico de 99.5-99.9%, lo que significa 43-216 minutos de </w:t>
      </w:r>
      <w:proofErr w:type="spellStart"/>
      <w:r w:rsidRPr="00433CAD">
        <w:rPr>
          <w:rFonts w:ascii="Arial" w:eastAsia="Arial" w:hAnsi="Arial" w:cs="Arial"/>
          <w:color w:val="171923"/>
          <w:lang w:val="es-CL"/>
        </w:rPr>
        <w:t>downtime</w:t>
      </w:r>
      <w:proofErr w:type="spellEnd"/>
      <w:r w:rsidRPr="00433CAD">
        <w:rPr>
          <w:rFonts w:ascii="Arial" w:eastAsia="Arial" w:hAnsi="Arial" w:cs="Arial"/>
          <w:color w:val="171923"/>
          <w:lang w:val="es-CL"/>
        </w:rPr>
        <w:t xml:space="preserve"> mensual</w:t>
      </w:r>
    </w:p>
    <w:p w14:paraId="2AFA4AD3" w14:textId="77777777" w:rsidR="00433CAD" w:rsidRPr="00433CAD" w:rsidRDefault="00433CAD" w:rsidP="00433CAD">
      <w:pPr>
        <w:pStyle w:val="Prrafodelista"/>
        <w:numPr>
          <w:ilvl w:val="0"/>
          <w:numId w:val="17"/>
        </w:numPr>
        <w:spacing w:after="0" w:line="240" w:lineRule="auto"/>
        <w:rPr>
          <w:rFonts w:ascii="Arial" w:eastAsia="Arial" w:hAnsi="Arial" w:cs="Arial"/>
          <w:color w:val="171923"/>
          <w:lang w:val="es-CL"/>
        </w:rPr>
      </w:pPr>
      <w:r w:rsidRPr="00433CAD">
        <w:rPr>
          <w:rFonts w:ascii="Arial" w:eastAsia="Arial" w:hAnsi="Arial" w:cs="Arial"/>
          <w:color w:val="171923"/>
          <w:lang w:val="es-CL"/>
        </w:rPr>
        <w:t>Durante desarrollo, es casi seguro experimentar al menos un incidente</w:t>
      </w:r>
    </w:p>
    <w:p w14:paraId="5F153A7F" w14:textId="77777777" w:rsidR="00433CAD" w:rsidRPr="00433CAD" w:rsidRDefault="00433CAD" w:rsidP="00433CAD">
      <w:pPr>
        <w:spacing w:before="240" w:after="120"/>
        <w:rPr>
          <w:lang w:val="es-CL"/>
        </w:rPr>
      </w:pPr>
      <w:r w:rsidRPr="00433CAD">
        <w:rPr>
          <w:rFonts w:ascii="Arial" w:eastAsia="Arial" w:hAnsi="Arial" w:cs="Arial"/>
          <w:b/>
          <w:bCs/>
          <w:color w:val="171923"/>
          <w:lang w:val="es-CL"/>
        </w:rPr>
        <w:t>Impacto</w:t>
      </w:r>
      <w:r w:rsidRPr="00433CAD">
        <w:rPr>
          <w:b/>
          <w:bCs/>
          <w:lang w:val="es-CL"/>
        </w:rPr>
        <w:t>:</w:t>
      </w:r>
      <w:r w:rsidRPr="00433CAD">
        <w:rPr>
          <w:lang w:val="es-CL"/>
        </w:rPr>
        <w:t xml:space="preserve"> </w:t>
      </w:r>
      <w:r w:rsidRPr="00433CAD">
        <w:rPr>
          <w:rFonts w:ascii="Arial" w:eastAsia="Arial" w:hAnsi="Arial" w:cs="Arial"/>
          <w:color w:val="171923"/>
          <w:lang w:val="es-CL"/>
        </w:rPr>
        <w:t>Alto</w:t>
      </w:r>
    </w:p>
    <w:p w14:paraId="4C71FCAB" w14:textId="77777777" w:rsidR="00433CAD" w:rsidRPr="00433CAD" w:rsidRDefault="00433CAD" w:rsidP="00433CAD">
      <w:pPr>
        <w:pStyle w:val="Prrafodelista"/>
        <w:numPr>
          <w:ilvl w:val="0"/>
          <w:numId w:val="17"/>
        </w:numPr>
        <w:spacing w:after="0" w:line="240" w:lineRule="auto"/>
        <w:rPr>
          <w:rFonts w:ascii="Arial" w:eastAsia="Arial" w:hAnsi="Arial" w:cs="Arial"/>
          <w:color w:val="171923"/>
          <w:lang w:val="es-CL"/>
        </w:rPr>
      </w:pPr>
      <w:r w:rsidRPr="00433CAD">
        <w:rPr>
          <w:rFonts w:ascii="Arial" w:eastAsia="Arial" w:hAnsi="Arial" w:cs="Arial"/>
          <w:color w:val="171923"/>
          <w:lang w:val="es-CL"/>
        </w:rPr>
        <w:t>Sin OpenAI: No se pueden generar preguntas contextualizadas</w:t>
      </w:r>
    </w:p>
    <w:p w14:paraId="4BF7007D" w14:textId="77777777" w:rsidR="00433CAD" w:rsidRPr="00433CAD" w:rsidRDefault="00433CAD" w:rsidP="00433CAD">
      <w:pPr>
        <w:pStyle w:val="Prrafodelista"/>
        <w:numPr>
          <w:ilvl w:val="0"/>
          <w:numId w:val="17"/>
        </w:numPr>
        <w:spacing w:after="0" w:line="240" w:lineRule="auto"/>
        <w:rPr>
          <w:rFonts w:ascii="Arial" w:eastAsia="Arial" w:hAnsi="Arial" w:cs="Arial"/>
          <w:color w:val="171923"/>
          <w:lang w:val="es-CL"/>
        </w:rPr>
      </w:pPr>
      <w:r w:rsidRPr="00433CAD">
        <w:rPr>
          <w:rFonts w:ascii="Arial" w:eastAsia="Arial" w:hAnsi="Arial" w:cs="Arial"/>
          <w:color w:val="171923"/>
          <w:lang w:val="es-CL"/>
        </w:rPr>
        <w:t>Sin Google STT: No se pueden transcribir respuestas</w:t>
      </w:r>
    </w:p>
    <w:p w14:paraId="1806BE94" w14:textId="58BD05D1" w:rsidR="00433CAD" w:rsidRPr="00433CAD" w:rsidRDefault="00433CAD" w:rsidP="00433CAD">
      <w:pPr>
        <w:pStyle w:val="Prrafodelista"/>
        <w:numPr>
          <w:ilvl w:val="0"/>
          <w:numId w:val="17"/>
        </w:numPr>
        <w:spacing w:after="0" w:line="240" w:lineRule="auto"/>
        <w:rPr>
          <w:rFonts w:ascii="Arial" w:eastAsia="Arial" w:hAnsi="Arial" w:cs="Arial"/>
          <w:color w:val="171923"/>
          <w:lang w:val="es-CL"/>
        </w:rPr>
      </w:pPr>
      <w:r w:rsidRPr="00433CAD">
        <w:rPr>
          <w:rFonts w:ascii="Arial" w:eastAsia="Arial" w:hAnsi="Arial" w:cs="Arial"/>
          <w:color w:val="171923"/>
          <w:lang w:val="es-CL"/>
        </w:rPr>
        <w:t>Sin D-ID: No hay avatar conversacional</w:t>
      </w:r>
    </w:p>
    <w:p w14:paraId="28A4A701" w14:textId="77777777" w:rsidR="00433CAD" w:rsidRPr="00433CAD" w:rsidRDefault="00433CAD" w:rsidP="00433CAD">
      <w:pPr>
        <w:spacing w:before="240" w:after="120"/>
        <w:rPr>
          <w:lang w:val="es-CL"/>
        </w:rPr>
      </w:pPr>
      <w:r w:rsidRPr="00433CAD">
        <w:rPr>
          <w:rFonts w:ascii="Arial" w:eastAsia="Arial" w:hAnsi="Arial" w:cs="Arial"/>
          <w:b/>
          <w:bCs/>
          <w:color w:val="171923"/>
          <w:lang w:val="es-CL"/>
        </w:rPr>
        <w:t>Resultado</w:t>
      </w:r>
      <w:r w:rsidRPr="00433CAD">
        <w:rPr>
          <w:b/>
          <w:bCs/>
          <w:lang w:val="es-CL"/>
        </w:rPr>
        <w:t>:</w:t>
      </w:r>
      <w:r w:rsidRPr="00433CAD">
        <w:rPr>
          <w:lang w:val="es-CL"/>
        </w:rPr>
        <w:t xml:space="preserve"> </w:t>
      </w:r>
      <w:r w:rsidRPr="00433CAD">
        <w:rPr>
          <w:rFonts w:ascii="Arial" w:eastAsia="Arial" w:hAnsi="Arial" w:cs="Arial"/>
          <w:color w:val="171923"/>
          <w:lang w:val="es-CL"/>
        </w:rPr>
        <w:t>Sistema completamente inoperable si falla OpenAI</w:t>
      </w:r>
    </w:p>
    <w:p w14:paraId="2A3E10FC" w14:textId="77777777" w:rsidR="00CA2821" w:rsidRPr="00CA2821" w:rsidRDefault="00CA2821" w:rsidP="00CA2821">
      <w:pPr>
        <w:rPr>
          <w:rFonts w:ascii="Arial" w:eastAsia="Arial" w:hAnsi="Arial" w:cs="Arial"/>
          <w:b/>
          <w:bCs/>
          <w:color w:val="171923"/>
          <w:lang w:val="es-CL"/>
        </w:rPr>
      </w:pPr>
      <w:r w:rsidRPr="00CA2821">
        <w:rPr>
          <w:rFonts w:ascii="Arial" w:eastAsia="Arial" w:hAnsi="Arial" w:cs="Arial"/>
          <w:b/>
          <w:bCs/>
          <w:color w:val="171923"/>
          <w:lang w:val="es-CL"/>
        </w:rPr>
        <w:t>Estrategias de mitigación:</w:t>
      </w:r>
    </w:p>
    <w:p w14:paraId="2A1E6359" w14:textId="77777777" w:rsidR="00CA2821" w:rsidRPr="00CA2821" w:rsidRDefault="00CA2821" w:rsidP="00CA2821">
      <w:pPr>
        <w:numPr>
          <w:ilvl w:val="0"/>
          <w:numId w:val="61"/>
        </w:numPr>
        <w:rPr>
          <w:rFonts w:ascii="Arial" w:eastAsia="Arial" w:hAnsi="Arial" w:cs="Arial"/>
          <w:b/>
          <w:bCs/>
          <w:color w:val="171923"/>
          <w:lang w:val="es-CL"/>
        </w:rPr>
      </w:pPr>
      <w:r w:rsidRPr="00CA2821">
        <w:rPr>
          <w:rFonts w:ascii="Arial" w:eastAsia="Arial" w:hAnsi="Arial" w:cs="Arial"/>
          <w:b/>
          <w:bCs/>
          <w:color w:val="171923"/>
          <w:lang w:val="es-CL"/>
        </w:rPr>
        <w:t xml:space="preserve">Sistema de </w:t>
      </w:r>
      <w:proofErr w:type="spellStart"/>
      <w:r w:rsidRPr="00CA2821">
        <w:rPr>
          <w:rFonts w:ascii="Arial" w:eastAsia="Arial" w:hAnsi="Arial" w:cs="Arial"/>
          <w:b/>
          <w:bCs/>
          <w:color w:val="171923"/>
          <w:lang w:val="es-CL"/>
        </w:rPr>
        <w:t>fallback</w:t>
      </w:r>
      <w:proofErr w:type="spellEnd"/>
      <w:r w:rsidRPr="00CA2821">
        <w:rPr>
          <w:rFonts w:ascii="Arial" w:eastAsia="Arial" w:hAnsi="Arial" w:cs="Arial"/>
          <w:b/>
          <w:bCs/>
          <w:color w:val="171923"/>
          <w:lang w:val="es-CL"/>
        </w:rPr>
        <w:t xml:space="preserve"> en cascada (Descrito en 10.8) </w:t>
      </w:r>
    </w:p>
    <w:p w14:paraId="6AD611F7" w14:textId="77777777" w:rsidR="00CA2821" w:rsidRPr="00CA2821" w:rsidRDefault="00CA2821" w:rsidP="00CA2821">
      <w:pPr>
        <w:pStyle w:val="Prrafodelista"/>
        <w:numPr>
          <w:ilvl w:val="0"/>
          <w:numId w:val="17"/>
        </w:numPr>
        <w:spacing w:after="0" w:line="240" w:lineRule="auto"/>
        <w:rPr>
          <w:rFonts w:ascii="Arial" w:eastAsia="Arial" w:hAnsi="Arial" w:cs="Arial"/>
          <w:color w:val="171923"/>
          <w:lang w:val="es-CL"/>
        </w:rPr>
      </w:pPr>
      <w:proofErr w:type="spellStart"/>
      <w:r w:rsidRPr="00CA2821">
        <w:rPr>
          <w:rFonts w:ascii="Arial" w:eastAsia="Arial" w:hAnsi="Arial" w:cs="Arial"/>
          <w:color w:val="171923"/>
          <w:lang w:val="es-CL"/>
        </w:rPr>
        <w:t>Retry</w:t>
      </w:r>
      <w:proofErr w:type="spellEnd"/>
      <w:r w:rsidRPr="00CA2821">
        <w:rPr>
          <w:rFonts w:ascii="Arial" w:eastAsia="Arial" w:hAnsi="Arial" w:cs="Arial"/>
          <w:color w:val="171923"/>
          <w:lang w:val="es-CL"/>
        </w:rPr>
        <w:t xml:space="preserve"> con </w:t>
      </w:r>
      <w:proofErr w:type="spellStart"/>
      <w:r w:rsidRPr="00CA2821">
        <w:rPr>
          <w:rFonts w:ascii="Arial" w:eastAsia="Arial" w:hAnsi="Arial" w:cs="Arial"/>
          <w:color w:val="171923"/>
          <w:lang w:val="es-CL"/>
        </w:rPr>
        <w:t>backoff</w:t>
      </w:r>
      <w:proofErr w:type="spellEnd"/>
      <w:r w:rsidRPr="00CA2821">
        <w:rPr>
          <w:rFonts w:ascii="Arial" w:eastAsia="Arial" w:hAnsi="Arial" w:cs="Arial"/>
          <w:color w:val="171923"/>
          <w:lang w:val="es-CL"/>
        </w:rPr>
        <w:t xml:space="preserve"> exponencial</w:t>
      </w:r>
    </w:p>
    <w:p w14:paraId="317C1942" w14:textId="77777777" w:rsidR="00CA2821" w:rsidRPr="00CA2821" w:rsidRDefault="00CA2821" w:rsidP="00CA2821">
      <w:pPr>
        <w:pStyle w:val="Prrafodelista"/>
        <w:numPr>
          <w:ilvl w:val="0"/>
          <w:numId w:val="17"/>
        </w:numPr>
        <w:spacing w:after="0" w:line="240" w:lineRule="auto"/>
        <w:rPr>
          <w:rFonts w:ascii="Arial" w:eastAsia="Arial" w:hAnsi="Arial" w:cs="Arial"/>
          <w:color w:val="171923"/>
          <w:lang w:val="es-CL"/>
        </w:rPr>
      </w:pPr>
      <w:proofErr w:type="spellStart"/>
      <w:r w:rsidRPr="00CA2821">
        <w:rPr>
          <w:rFonts w:ascii="Arial" w:eastAsia="Arial" w:hAnsi="Arial" w:cs="Arial"/>
          <w:color w:val="171923"/>
          <w:lang w:val="es-CL"/>
        </w:rPr>
        <w:t>Circuit</w:t>
      </w:r>
      <w:proofErr w:type="spellEnd"/>
      <w:r w:rsidRPr="00CA2821">
        <w:rPr>
          <w:rFonts w:ascii="Arial" w:eastAsia="Arial" w:hAnsi="Arial" w:cs="Arial"/>
          <w:color w:val="171923"/>
          <w:lang w:val="es-CL"/>
        </w:rPr>
        <w:t xml:space="preserve"> breaker</w:t>
      </w:r>
    </w:p>
    <w:p w14:paraId="00E1BB71" w14:textId="77777777" w:rsidR="00CA2821" w:rsidRPr="00CA2821" w:rsidRDefault="00CA2821" w:rsidP="00CA2821">
      <w:pPr>
        <w:pStyle w:val="Prrafodelista"/>
        <w:numPr>
          <w:ilvl w:val="0"/>
          <w:numId w:val="17"/>
        </w:numPr>
        <w:spacing w:after="0" w:line="240" w:lineRule="auto"/>
        <w:rPr>
          <w:rFonts w:ascii="Arial" w:eastAsia="Arial" w:hAnsi="Arial" w:cs="Arial"/>
          <w:color w:val="171923"/>
          <w:lang w:val="es-CL"/>
        </w:rPr>
      </w:pPr>
      <w:r w:rsidRPr="00CA2821">
        <w:rPr>
          <w:rFonts w:ascii="Arial" w:eastAsia="Arial" w:hAnsi="Arial" w:cs="Arial"/>
          <w:color w:val="171923"/>
          <w:lang w:val="es-CL"/>
        </w:rPr>
        <w:t xml:space="preserve">Banco de preguntas </w:t>
      </w:r>
      <w:proofErr w:type="spellStart"/>
      <w:r w:rsidRPr="00CA2821">
        <w:rPr>
          <w:rFonts w:ascii="Arial" w:eastAsia="Arial" w:hAnsi="Arial" w:cs="Arial"/>
          <w:color w:val="171923"/>
          <w:lang w:val="es-CL"/>
        </w:rPr>
        <w:t>pre-generadas</w:t>
      </w:r>
      <w:proofErr w:type="spellEnd"/>
    </w:p>
    <w:p w14:paraId="6EE095F2" w14:textId="77777777" w:rsidR="00CA2821" w:rsidRDefault="00CA2821" w:rsidP="00CA2821">
      <w:pPr>
        <w:pStyle w:val="Prrafodelista"/>
        <w:numPr>
          <w:ilvl w:val="0"/>
          <w:numId w:val="17"/>
        </w:numPr>
        <w:spacing w:after="0" w:line="240" w:lineRule="auto"/>
        <w:rPr>
          <w:rFonts w:ascii="Arial" w:eastAsia="Arial" w:hAnsi="Arial" w:cs="Arial"/>
          <w:color w:val="171923"/>
          <w:lang w:val="es-CL"/>
        </w:rPr>
      </w:pPr>
      <w:proofErr w:type="spellStart"/>
      <w:r w:rsidRPr="00CA2821">
        <w:rPr>
          <w:rFonts w:ascii="Arial" w:eastAsia="Arial" w:hAnsi="Arial" w:cs="Arial"/>
          <w:color w:val="171923"/>
          <w:lang w:val="es-CL"/>
        </w:rPr>
        <w:t>Provider</w:t>
      </w:r>
      <w:proofErr w:type="spellEnd"/>
      <w:r w:rsidRPr="00CA2821">
        <w:rPr>
          <w:rFonts w:ascii="Arial" w:eastAsia="Arial" w:hAnsi="Arial" w:cs="Arial"/>
          <w:color w:val="171923"/>
          <w:lang w:val="es-CL"/>
        </w:rPr>
        <w:t xml:space="preserve"> alternativo planificado</w:t>
      </w:r>
    </w:p>
    <w:p w14:paraId="7E42F030" w14:textId="77777777" w:rsidR="00CA2821" w:rsidRPr="00CA2821" w:rsidRDefault="00CA2821" w:rsidP="00CA2821">
      <w:pPr>
        <w:spacing w:after="0" w:line="240" w:lineRule="auto"/>
        <w:rPr>
          <w:rFonts w:ascii="Arial" w:eastAsia="Arial" w:hAnsi="Arial" w:cs="Arial"/>
          <w:color w:val="171923"/>
          <w:lang w:val="es-CL"/>
        </w:rPr>
      </w:pPr>
    </w:p>
    <w:p w14:paraId="691FFB21" w14:textId="1C6A5553" w:rsidR="00CA2821" w:rsidRDefault="00CA2821" w:rsidP="00CA2821">
      <w:pPr>
        <w:numPr>
          <w:ilvl w:val="0"/>
          <w:numId w:val="61"/>
        </w:numPr>
        <w:rPr>
          <w:rFonts w:ascii="Arial" w:eastAsia="Arial" w:hAnsi="Arial" w:cs="Arial"/>
          <w:b/>
          <w:bCs/>
          <w:color w:val="171923"/>
          <w:lang w:val="es-CL"/>
        </w:rPr>
      </w:pPr>
      <w:r w:rsidRPr="00CA2821">
        <w:rPr>
          <w:rFonts w:ascii="Arial" w:eastAsia="Arial" w:hAnsi="Arial" w:cs="Arial"/>
          <w:b/>
          <w:bCs/>
          <w:color w:val="171923"/>
          <w:lang w:val="es-CL"/>
        </w:rPr>
        <w:t>Monitoreo proactivo</w:t>
      </w:r>
    </w:p>
    <w:p w14:paraId="5A9921F7" w14:textId="77777777" w:rsidR="00CA2821" w:rsidRPr="00CA2821" w:rsidRDefault="00CA2821" w:rsidP="00CA2821">
      <w:pPr>
        <w:spacing w:before="240" w:after="120"/>
        <w:ind w:left="360"/>
        <w:rPr>
          <w:rFonts w:ascii="Arial" w:eastAsia="Arial" w:hAnsi="Arial" w:cs="Arial"/>
          <w:color w:val="171923"/>
          <w:lang w:val="es-CL"/>
        </w:rPr>
      </w:pPr>
      <w:r w:rsidRPr="00CA2821">
        <w:rPr>
          <w:rFonts w:ascii="Arial" w:eastAsia="Arial" w:hAnsi="Arial" w:cs="Arial"/>
          <w:color w:val="171923"/>
          <w:lang w:val="es-CL"/>
        </w:rPr>
        <w:t xml:space="preserve">// </w:t>
      </w:r>
      <w:proofErr w:type="spellStart"/>
      <w:r w:rsidRPr="00CA2821">
        <w:rPr>
          <w:rFonts w:ascii="Arial" w:eastAsia="Arial" w:hAnsi="Arial" w:cs="Arial"/>
          <w:color w:val="171923"/>
          <w:lang w:val="es-CL"/>
        </w:rPr>
        <w:t>Healthcheck</w:t>
      </w:r>
      <w:proofErr w:type="spellEnd"/>
      <w:r w:rsidRPr="00CA2821">
        <w:rPr>
          <w:rFonts w:ascii="Arial" w:eastAsia="Arial" w:hAnsi="Arial" w:cs="Arial"/>
          <w:color w:val="171923"/>
          <w:lang w:val="es-CL"/>
        </w:rPr>
        <w:t xml:space="preserve"> de APIs cada 5 minutos </w:t>
      </w:r>
    </w:p>
    <w:p w14:paraId="32891180" w14:textId="77777777" w:rsidR="00CA2821" w:rsidRPr="00CA2821" w:rsidRDefault="00CA2821" w:rsidP="00CA2821">
      <w:pPr>
        <w:spacing w:before="240" w:after="120"/>
        <w:ind w:left="360" w:firstLine="360"/>
        <w:rPr>
          <w:rFonts w:ascii="Arial" w:eastAsia="Arial" w:hAnsi="Arial" w:cs="Arial"/>
          <w:color w:val="171923"/>
          <w:lang w:val="es-CL"/>
        </w:rPr>
      </w:pPr>
      <w:proofErr w:type="spellStart"/>
      <w:r w:rsidRPr="00CA2821">
        <w:rPr>
          <w:rFonts w:ascii="Arial" w:eastAsia="Arial" w:hAnsi="Arial" w:cs="Arial"/>
          <w:color w:val="171923"/>
          <w:lang w:val="es-CL"/>
        </w:rPr>
        <w:t>const</w:t>
      </w:r>
      <w:proofErr w:type="spellEnd"/>
      <w:r w:rsidRPr="00CA2821">
        <w:rPr>
          <w:rFonts w:ascii="Arial" w:eastAsia="Arial" w:hAnsi="Arial" w:cs="Arial"/>
          <w:color w:val="171923"/>
          <w:lang w:val="es-CL"/>
        </w:rPr>
        <w:t xml:space="preserve"> </w:t>
      </w:r>
      <w:proofErr w:type="spellStart"/>
      <w:r w:rsidRPr="00CA2821">
        <w:rPr>
          <w:rFonts w:ascii="Arial" w:eastAsia="Arial" w:hAnsi="Arial" w:cs="Arial"/>
          <w:color w:val="171923"/>
          <w:lang w:val="es-CL"/>
        </w:rPr>
        <w:t>apiHealthMonitor</w:t>
      </w:r>
      <w:proofErr w:type="spellEnd"/>
      <w:r w:rsidRPr="00CA2821">
        <w:rPr>
          <w:rFonts w:ascii="Arial" w:eastAsia="Arial" w:hAnsi="Arial" w:cs="Arial"/>
          <w:color w:val="171923"/>
          <w:lang w:val="es-CL"/>
        </w:rPr>
        <w:t xml:space="preserve"> = { </w:t>
      </w:r>
    </w:p>
    <w:p w14:paraId="40DF4CE7" w14:textId="77777777" w:rsidR="00CA2821" w:rsidRPr="00CA2821" w:rsidRDefault="00CA2821" w:rsidP="00CA2821">
      <w:pPr>
        <w:spacing w:before="240" w:after="120"/>
        <w:ind w:left="360" w:firstLine="360"/>
        <w:rPr>
          <w:rFonts w:ascii="Arial" w:eastAsia="Arial" w:hAnsi="Arial" w:cs="Arial"/>
          <w:color w:val="171923"/>
          <w:lang w:val="es-CL"/>
        </w:rPr>
      </w:pPr>
      <w:proofErr w:type="spellStart"/>
      <w:r w:rsidRPr="00CA2821">
        <w:rPr>
          <w:rFonts w:ascii="Arial" w:eastAsia="Arial" w:hAnsi="Arial" w:cs="Arial"/>
          <w:color w:val="171923"/>
          <w:lang w:val="es-CL"/>
        </w:rPr>
        <w:t>openai</w:t>
      </w:r>
      <w:proofErr w:type="spellEnd"/>
      <w:r w:rsidRPr="00CA2821">
        <w:rPr>
          <w:rFonts w:ascii="Arial" w:eastAsia="Arial" w:hAnsi="Arial" w:cs="Arial"/>
          <w:color w:val="171923"/>
          <w:lang w:val="es-CL"/>
        </w:rPr>
        <w:t xml:space="preserve">: </w:t>
      </w:r>
      <w:proofErr w:type="spellStart"/>
      <w:r w:rsidRPr="00CA2821">
        <w:rPr>
          <w:rFonts w:ascii="Arial" w:eastAsia="Arial" w:hAnsi="Arial" w:cs="Arial"/>
          <w:color w:val="171923"/>
          <w:lang w:val="es-CL"/>
        </w:rPr>
        <w:t>checkOpenAIStatus</w:t>
      </w:r>
      <w:proofErr w:type="spellEnd"/>
      <w:r w:rsidRPr="00CA2821">
        <w:rPr>
          <w:rFonts w:ascii="Arial" w:eastAsia="Arial" w:hAnsi="Arial" w:cs="Arial"/>
          <w:color w:val="171923"/>
          <w:lang w:val="es-CL"/>
        </w:rPr>
        <w:t xml:space="preserve">(), </w:t>
      </w:r>
    </w:p>
    <w:p w14:paraId="07AE7210" w14:textId="77777777" w:rsidR="00CA2821" w:rsidRPr="00CA2821" w:rsidRDefault="00CA2821" w:rsidP="00CA2821">
      <w:pPr>
        <w:spacing w:before="240" w:after="120"/>
        <w:ind w:left="360" w:firstLine="360"/>
        <w:rPr>
          <w:rFonts w:ascii="Arial" w:eastAsia="Arial" w:hAnsi="Arial" w:cs="Arial"/>
          <w:color w:val="171923"/>
          <w:lang w:val="es-CL"/>
        </w:rPr>
      </w:pPr>
      <w:proofErr w:type="spellStart"/>
      <w:r w:rsidRPr="00CA2821">
        <w:rPr>
          <w:rFonts w:ascii="Arial" w:eastAsia="Arial" w:hAnsi="Arial" w:cs="Arial"/>
          <w:color w:val="171923"/>
          <w:lang w:val="es-CL"/>
        </w:rPr>
        <w:t>googleSTT</w:t>
      </w:r>
      <w:proofErr w:type="spellEnd"/>
      <w:r w:rsidRPr="00CA2821">
        <w:rPr>
          <w:rFonts w:ascii="Arial" w:eastAsia="Arial" w:hAnsi="Arial" w:cs="Arial"/>
          <w:color w:val="171923"/>
          <w:lang w:val="es-CL"/>
        </w:rPr>
        <w:t xml:space="preserve">: </w:t>
      </w:r>
      <w:proofErr w:type="spellStart"/>
      <w:r w:rsidRPr="00CA2821">
        <w:rPr>
          <w:rFonts w:ascii="Arial" w:eastAsia="Arial" w:hAnsi="Arial" w:cs="Arial"/>
          <w:color w:val="171923"/>
          <w:lang w:val="es-CL"/>
        </w:rPr>
        <w:t>checkGoogleSTTStatus</w:t>
      </w:r>
      <w:proofErr w:type="spellEnd"/>
      <w:r w:rsidRPr="00CA2821">
        <w:rPr>
          <w:rFonts w:ascii="Arial" w:eastAsia="Arial" w:hAnsi="Arial" w:cs="Arial"/>
          <w:color w:val="171923"/>
          <w:lang w:val="es-CL"/>
        </w:rPr>
        <w:t>(),</w:t>
      </w:r>
    </w:p>
    <w:p w14:paraId="350C3428" w14:textId="77777777" w:rsidR="00CA2821" w:rsidRPr="00CA2821" w:rsidRDefault="00CA2821" w:rsidP="00CA2821">
      <w:pPr>
        <w:spacing w:before="240" w:after="120"/>
        <w:ind w:left="360" w:firstLine="360"/>
        <w:rPr>
          <w:rFonts w:ascii="Arial" w:eastAsia="Arial" w:hAnsi="Arial" w:cs="Arial"/>
          <w:color w:val="171923"/>
          <w:lang w:val="es-CL"/>
        </w:rPr>
      </w:pPr>
      <w:proofErr w:type="spellStart"/>
      <w:r w:rsidRPr="00CA2821">
        <w:rPr>
          <w:rFonts w:ascii="Arial" w:eastAsia="Arial" w:hAnsi="Arial" w:cs="Arial"/>
          <w:color w:val="171923"/>
          <w:lang w:val="es-CL"/>
        </w:rPr>
        <w:t>dID</w:t>
      </w:r>
      <w:proofErr w:type="spellEnd"/>
      <w:r w:rsidRPr="00CA2821">
        <w:rPr>
          <w:rFonts w:ascii="Arial" w:eastAsia="Arial" w:hAnsi="Arial" w:cs="Arial"/>
          <w:color w:val="171923"/>
          <w:lang w:val="es-CL"/>
        </w:rPr>
        <w:t xml:space="preserve">: </w:t>
      </w:r>
      <w:proofErr w:type="spellStart"/>
      <w:r w:rsidRPr="00CA2821">
        <w:rPr>
          <w:rFonts w:ascii="Arial" w:eastAsia="Arial" w:hAnsi="Arial" w:cs="Arial"/>
          <w:color w:val="171923"/>
          <w:lang w:val="es-CL"/>
        </w:rPr>
        <w:t>checkDIDStatus</w:t>
      </w:r>
      <w:proofErr w:type="spellEnd"/>
      <w:r w:rsidRPr="00CA2821">
        <w:rPr>
          <w:rFonts w:ascii="Arial" w:eastAsia="Arial" w:hAnsi="Arial" w:cs="Arial"/>
          <w:color w:val="171923"/>
          <w:lang w:val="es-CL"/>
        </w:rPr>
        <w:t xml:space="preserve">() </w:t>
      </w:r>
    </w:p>
    <w:p w14:paraId="2CF0B3AB" w14:textId="29296B75" w:rsidR="00CA2821" w:rsidRPr="00CA2821" w:rsidRDefault="00CA2821" w:rsidP="00CA2821">
      <w:pPr>
        <w:spacing w:before="240" w:after="120"/>
        <w:ind w:left="360"/>
        <w:rPr>
          <w:rFonts w:ascii="Arial" w:eastAsia="Arial" w:hAnsi="Arial" w:cs="Arial"/>
          <w:color w:val="171923"/>
          <w:lang w:val="es-CL"/>
        </w:rPr>
      </w:pPr>
      <w:r w:rsidRPr="00CA2821">
        <w:rPr>
          <w:rFonts w:ascii="Arial" w:eastAsia="Arial" w:hAnsi="Arial" w:cs="Arial"/>
          <w:color w:val="171923"/>
          <w:lang w:val="es-CL"/>
        </w:rPr>
        <w:t>};</w:t>
      </w:r>
    </w:p>
    <w:p w14:paraId="30F10636" w14:textId="77777777" w:rsidR="00CA2821" w:rsidRPr="00CA2821" w:rsidRDefault="00CA2821" w:rsidP="00CA2821">
      <w:pPr>
        <w:spacing w:before="240" w:after="120"/>
        <w:ind w:left="360"/>
        <w:rPr>
          <w:rFonts w:ascii="Arial" w:eastAsia="Arial" w:hAnsi="Arial" w:cs="Arial"/>
          <w:color w:val="171923"/>
          <w:lang w:val="es-CL"/>
        </w:rPr>
      </w:pPr>
      <w:r w:rsidRPr="00CA2821">
        <w:rPr>
          <w:rFonts w:ascii="Arial" w:eastAsia="Arial" w:hAnsi="Arial" w:cs="Arial"/>
          <w:color w:val="171923"/>
          <w:lang w:val="es-CL"/>
        </w:rPr>
        <w:t xml:space="preserve"> // Alertas automáticas </w:t>
      </w:r>
    </w:p>
    <w:p w14:paraId="660BFE99" w14:textId="77777777" w:rsidR="00CA2821" w:rsidRPr="00CA2821" w:rsidRDefault="00CA2821" w:rsidP="00CA2821">
      <w:pPr>
        <w:spacing w:before="240" w:after="120"/>
        <w:ind w:left="360"/>
        <w:rPr>
          <w:rFonts w:ascii="Arial" w:eastAsia="Arial" w:hAnsi="Arial" w:cs="Arial"/>
          <w:color w:val="171923"/>
          <w:lang w:val="es-CL"/>
        </w:rPr>
      </w:pPr>
      <w:proofErr w:type="spellStart"/>
      <w:r w:rsidRPr="00CA2821">
        <w:rPr>
          <w:rFonts w:ascii="Arial" w:eastAsia="Arial" w:hAnsi="Arial" w:cs="Arial"/>
          <w:color w:val="171923"/>
          <w:lang w:val="es-CL"/>
        </w:rPr>
        <w:t>if</w:t>
      </w:r>
      <w:proofErr w:type="spellEnd"/>
      <w:r w:rsidRPr="00CA2821">
        <w:rPr>
          <w:rFonts w:ascii="Arial" w:eastAsia="Arial" w:hAnsi="Arial" w:cs="Arial"/>
          <w:color w:val="171923"/>
          <w:lang w:val="es-CL"/>
        </w:rPr>
        <w:t xml:space="preserve"> (</w:t>
      </w:r>
      <w:proofErr w:type="spellStart"/>
      <w:r w:rsidRPr="00CA2821">
        <w:rPr>
          <w:rFonts w:ascii="Arial" w:eastAsia="Arial" w:hAnsi="Arial" w:cs="Arial"/>
          <w:color w:val="171923"/>
          <w:lang w:val="es-CL"/>
        </w:rPr>
        <w:t>anyAPIDown</w:t>
      </w:r>
      <w:proofErr w:type="spellEnd"/>
      <w:r w:rsidRPr="00CA2821">
        <w:rPr>
          <w:rFonts w:ascii="Arial" w:eastAsia="Arial" w:hAnsi="Arial" w:cs="Arial"/>
          <w:color w:val="171923"/>
          <w:lang w:val="es-CL"/>
        </w:rPr>
        <w:t>(</w:t>
      </w:r>
      <w:proofErr w:type="spellStart"/>
      <w:r w:rsidRPr="00CA2821">
        <w:rPr>
          <w:rFonts w:ascii="Arial" w:eastAsia="Arial" w:hAnsi="Arial" w:cs="Arial"/>
          <w:color w:val="171923"/>
          <w:lang w:val="es-CL"/>
        </w:rPr>
        <w:t>apiHealthMonitor</w:t>
      </w:r>
      <w:proofErr w:type="spellEnd"/>
      <w:r w:rsidRPr="00CA2821">
        <w:rPr>
          <w:rFonts w:ascii="Arial" w:eastAsia="Arial" w:hAnsi="Arial" w:cs="Arial"/>
          <w:color w:val="171923"/>
          <w:lang w:val="es-CL"/>
        </w:rPr>
        <w:t xml:space="preserve">)) { </w:t>
      </w:r>
    </w:p>
    <w:p w14:paraId="4390CEA8" w14:textId="77777777" w:rsidR="00CA2821" w:rsidRPr="00CA2821" w:rsidRDefault="00CA2821" w:rsidP="00CA2821">
      <w:pPr>
        <w:spacing w:before="240" w:after="120"/>
        <w:ind w:left="360" w:firstLine="360"/>
        <w:rPr>
          <w:rFonts w:ascii="Arial" w:eastAsia="Arial" w:hAnsi="Arial" w:cs="Arial"/>
          <w:color w:val="171923"/>
          <w:lang w:val="es-CL"/>
        </w:rPr>
      </w:pPr>
      <w:proofErr w:type="spellStart"/>
      <w:r w:rsidRPr="00CA2821">
        <w:rPr>
          <w:rFonts w:ascii="Arial" w:eastAsia="Arial" w:hAnsi="Arial" w:cs="Arial"/>
          <w:color w:val="171923"/>
          <w:lang w:val="es-CL"/>
        </w:rPr>
        <w:t>notifyTeam</w:t>
      </w:r>
      <w:proofErr w:type="spellEnd"/>
      <w:r w:rsidRPr="00CA2821">
        <w:rPr>
          <w:rFonts w:ascii="Arial" w:eastAsia="Arial" w:hAnsi="Arial" w:cs="Arial"/>
          <w:color w:val="171923"/>
          <w:lang w:val="es-CL"/>
        </w:rPr>
        <w:t xml:space="preserve">("API </w:t>
      </w:r>
      <w:proofErr w:type="spellStart"/>
      <w:r w:rsidRPr="00CA2821">
        <w:rPr>
          <w:rFonts w:ascii="Arial" w:eastAsia="Arial" w:hAnsi="Arial" w:cs="Arial"/>
          <w:color w:val="171923"/>
          <w:lang w:val="es-CL"/>
        </w:rPr>
        <w:t>down</w:t>
      </w:r>
      <w:proofErr w:type="spellEnd"/>
      <w:r w:rsidRPr="00CA2821">
        <w:rPr>
          <w:rFonts w:ascii="Arial" w:eastAsia="Arial" w:hAnsi="Arial" w:cs="Arial"/>
          <w:color w:val="171923"/>
          <w:lang w:val="es-CL"/>
        </w:rPr>
        <w:t xml:space="preserve"> </w:t>
      </w:r>
      <w:proofErr w:type="spellStart"/>
      <w:r w:rsidRPr="00CA2821">
        <w:rPr>
          <w:rFonts w:ascii="Arial" w:eastAsia="Arial" w:hAnsi="Arial" w:cs="Arial"/>
          <w:color w:val="171923"/>
          <w:lang w:val="es-CL"/>
        </w:rPr>
        <w:t>detected</w:t>
      </w:r>
      <w:proofErr w:type="spellEnd"/>
      <w:r w:rsidRPr="00CA2821">
        <w:rPr>
          <w:rFonts w:ascii="Arial" w:eastAsia="Arial" w:hAnsi="Arial" w:cs="Arial"/>
          <w:color w:val="171923"/>
          <w:lang w:val="es-CL"/>
        </w:rPr>
        <w:t xml:space="preserve">"); </w:t>
      </w:r>
    </w:p>
    <w:p w14:paraId="4ADE0CD7" w14:textId="77777777" w:rsidR="00CA2821" w:rsidRPr="00CA2821" w:rsidRDefault="00CA2821" w:rsidP="00CA2821">
      <w:pPr>
        <w:spacing w:before="240" w:after="120"/>
        <w:ind w:left="360" w:firstLine="360"/>
        <w:rPr>
          <w:rFonts w:ascii="Arial" w:eastAsia="Arial" w:hAnsi="Arial" w:cs="Arial"/>
          <w:color w:val="171923"/>
          <w:lang w:val="es-CL"/>
        </w:rPr>
      </w:pPr>
      <w:proofErr w:type="spellStart"/>
      <w:r w:rsidRPr="00CA2821">
        <w:rPr>
          <w:rFonts w:ascii="Arial" w:eastAsia="Arial" w:hAnsi="Arial" w:cs="Arial"/>
          <w:color w:val="171923"/>
          <w:lang w:val="es-CL"/>
        </w:rPr>
        <w:t>activateFallbackMode</w:t>
      </w:r>
      <w:proofErr w:type="spellEnd"/>
      <w:r w:rsidRPr="00CA2821">
        <w:rPr>
          <w:rFonts w:ascii="Arial" w:eastAsia="Arial" w:hAnsi="Arial" w:cs="Arial"/>
          <w:color w:val="171923"/>
          <w:lang w:val="es-CL"/>
        </w:rPr>
        <w:t>();</w:t>
      </w:r>
    </w:p>
    <w:p w14:paraId="2E338DC3" w14:textId="61197717" w:rsidR="00CA2821" w:rsidRDefault="00CA2821" w:rsidP="00CA2821">
      <w:pPr>
        <w:spacing w:before="240" w:after="120"/>
        <w:ind w:left="360"/>
        <w:rPr>
          <w:rFonts w:ascii="Arial" w:eastAsia="Arial" w:hAnsi="Arial" w:cs="Arial"/>
          <w:color w:val="171923"/>
          <w:lang w:val="es-CL"/>
        </w:rPr>
      </w:pPr>
      <w:r w:rsidRPr="00CA2821">
        <w:rPr>
          <w:rFonts w:ascii="Arial" w:eastAsia="Arial" w:hAnsi="Arial" w:cs="Arial"/>
          <w:color w:val="171923"/>
          <w:lang w:val="es-CL"/>
        </w:rPr>
        <w:t>}</w:t>
      </w:r>
    </w:p>
    <w:p w14:paraId="28FA8F10" w14:textId="77777777" w:rsidR="00CA2821" w:rsidRDefault="00CA2821">
      <w:pPr>
        <w:rPr>
          <w:rFonts w:ascii="Arial" w:eastAsia="Arial" w:hAnsi="Arial" w:cs="Arial"/>
          <w:color w:val="171923"/>
          <w:lang w:val="es-CL"/>
        </w:rPr>
      </w:pPr>
      <w:r>
        <w:rPr>
          <w:rFonts w:ascii="Arial" w:eastAsia="Arial" w:hAnsi="Arial" w:cs="Arial"/>
          <w:color w:val="171923"/>
          <w:lang w:val="es-CL"/>
        </w:rPr>
        <w:br w:type="page"/>
      </w:r>
    </w:p>
    <w:p w14:paraId="1A5B8942" w14:textId="5507EB29" w:rsidR="00CA2821" w:rsidRPr="00CA2821" w:rsidRDefault="00CA2821" w:rsidP="00CA2821">
      <w:pPr>
        <w:numPr>
          <w:ilvl w:val="0"/>
          <w:numId w:val="61"/>
        </w:numPr>
        <w:rPr>
          <w:rFonts w:ascii="Arial" w:eastAsia="Arial" w:hAnsi="Arial" w:cs="Arial"/>
          <w:b/>
          <w:bCs/>
          <w:color w:val="171923"/>
          <w:lang w:val="es-CL"/>
        </w:rPr>
      </w:pPr>
      <w:r w:rsidRPr="00CA2821">
        <w:rPr>
          <w:rFonts w:ascii="Arial" w:eastAsia="Arial" w:hAnsi="Arial" w:cs="Arial"/>
          <w:b/>
          <w:bCs/>
          <w:color w:val="171923"/>
          <w:lang w:val="es-CL"/>
        </w:rPr>
        <w:lastRenderedPageBreak/>
        <w:t>Degradación elegante del servicio</w:t>
      </w:r>
    </w:p>
    <w:p w14:paraId="44AD6272" w14:textId="77777777" w:rsidR="00CA2821" w:rsidRPr="00CA2821" w:rsidRDefault="00CA2821" w:rsidP="00CA2821">
      <w:pPr>
        <w:pStyle w:val="Prrafodelista"/>
        <w:numPr>
          <w:ilvl w:val="0"/>
          <w:numId w:val="17"/>
        </w:numPr>
        <w:spacing w:after="0" w:line="240" w:lineRule="auto"/>
        <w:rPr>
          <w:rFonts w:ascii="Arial" w:eastAsia="Arial" w:hAnsi="Arial" w:cs="Arial"/>
          <w:color w:val="171923"/>
          <w:lang w:val="es-CL"/>
        </w:rPr>
      </w:pPr>
      <w:r w:rsidRPr="00CA2821">
        <w:rPr>
          <w:rFonts w:ascii="Arial" w:eastAsia="Arial" w:hAnsi="Arial" w:cs="Arial"/>
          <w:color w:val="171923"/>
          <w:lang w:val="es-CL"/>
        </w:rPr>
        <w:t xml:space="preserve">Prioridad 1: Funcionalidad </w:t>
      </w:r>
      <w:proofErr w:type="spellStart"/>
      <w:r w:rsidRPr="00CA2821">
        <w:rPr>
          <w:rFonts w:ascii="Arial" w:eastAsia="Arial" w:hAnsi="Arial" w:cs="Arial"/>
          <w:color w:val="171923"/>
          <w:lang w:val="es-CL"/>
        </w:rPr>
        <w:t>core</w:t>
      </w:r>
      <w:proofErr w:type="spellEnd"/>
      <w:r w:rsidRPr="00CA2821">
        <w:rPr>
          <w:rFonts w:ascii="Arial" w:eastAsia="Arial" w:hAnsi="Arial" w:cs="Arial"/>
          <w:color w:val="171923"/>
          <w:lang w:val="es-CL"/>
        </w:rPr>
        <w:t xml:space="preserve"> (preguntas y respuestas)</w:t>
      </w:r>
    </w:p>
    <w:p w14:paraId="4AA69577" w14:textId="77777777" w:rsidR="00CA2821" w:rsidRPr="00CA2821" w:rsidRDefault="00CA2821" w:rsidP="00CA2821">
      <w:pPr>
        <w:pStyle w:val="Prrafodelista"/>
        <w:numPr>
          <w:ilvl w:val="0"/>
          <w:numId w:val="17"/>
        </w:numPr>
        <w:spacing w:after="0" w:line="240" w:lineRule="auto"/>
        <w:rPr>
          <w:rFonts w:ascii="Arial" w:eastAsia="Arial" w:hAnsi="Arial" w:cs="Arial"/>
          <w:color w:val="171923"/>
          <w:lang w:val="es-CL"/>
        </w:rPr>
      </w:pPr>
      <w:r w:rsidRPr="00CA2821">
        <w:rPr>
          <w:rFonts w:ascii="Arial" w:eastAsia="Arial" w:hAnsi="Arial" w:cs="Arial"/>
          <w:color w:val="171923"/>
          <w:lang w:val="es-CL"/>
        </w:rPr>
        <w:t>Prioridad 2: Características avanzadas (avatar, análisis detallado)</w:t>
      </w:r>
    </w:p>
    <w:p w14:paraId="2CD2C2EC" w14:textId="18B50B20" w:rsidR="00CA2821" w:rsidRDefault="00CA2821" w:rsidP="00CA2821">
      <w:pPr>
        <w:pStyle w:val="Prrafodelista"/>
        <w:numPr>
          <w:ilvl w:val="0"/>
          <w:numId w:val="17"/>
        </w:numPr>
        <w:spacing w:after="0" w:line="240" w:lineRule="auto"/>
        <w:rPr>
          <w:rFonts w:ascii="Arial" w:eastAsia="Arial" w:hAnsi="Arial" w:cs="Arial"/>
          <w:color w:val="171923"/>
          <w:lang w:val="es-CL"/>
        </w:rPr>
      </w:pPr>
      <w:r w:rsidRPr="00CA2821">
        <w:rPr>
          <w:rFonts w:ascii="Arial" w:eastAsia="Arial" w:hAnsi="Arial" w:cs="Arial"/>
          <w:color w:val="171923"/>
          <w:lang w:val="es-CL"/>
        </w:rPr>
        <w:t xml:space="preserve">Prioridad 3: </w:t>
      </w:r>
      <w:proofErr w:type="spellStart"/>
      <w:r w:rsidRPr="00CA2821">
        <w:rPr>
          <w:rFonts w:ascii="Arial" w:eastAsia="Arial" w:hAnsi="Arial" w:cs="Arial"/>
          <w:color w:val="171923"/>
          <w:lang w:val="es-CL"/>
        </w:rPr>
        <w:t>Nice</w:t>
      </w:r>
      <w:proofErr w:type="spellEnd"/>
      <w:r w:rsidRPr="00CA2821">
        <w:rPr>
          <w:rFonts w:ascii="Arial" w:eastAsia="Arial" w:hAnsi="Arial" w:cs="Arial"/>
          <w:color w:val="171923"/>
          <w:lang w:val="es-CL"/>
        </w:rPr>
        <w:t>-to-</w:t>
      </w:r>
      <w:proofErr w:type="spellStart"/>
      <w:r w:rsidRPr="00CA2821">
        <w:rPr>
          <w:rFonts w:ascii="Arial" w:eastAsia="Arial" w:hAnsi="Arial" w:cs="Arial"/>
          <w:color w:val="171923"/>
          <w:lang w:val="es-CL"/>
        </w:rPr>
        <w:t>have</w:t>
      </w:r>
      <w:proofErr w:type="spellEnd"/>
      <w:r w:rsidRPr="00CA2821">
        <w:rPr>
          <w:rFonts w:ascii="Arial" w:eastAsia="Arial" w:hAnsi="Arial" w:cs="Arial"/>
          <w:color w:val="171923"/>
          <w:lang w:val="es-CL"/>
        </w:rPr>
        <w:t xml:space="preserve"> (gamificación, estadísticas avanzadas)</w:t>
      </w:r>
    </w:p>
    <w:p w14:paraId="4F030C2D" w14:textId="77777777" w:rsidR="00CA2821" w:rsidRPr="00CA2821" w:rsidRDefault="00CA2821" w:rsidP="00CA2821">
      <w:pPr>
        <w:spacing w:after="0" w:line="240" w:lineRule="auto"/>
        <w:rPr>
          <w:rFonts w:ascii="Arial" w:eastAsia="Arial" w:hAnsi="Arial" w:cs="Arial"/>
          <w:color w:val="171923"/>
          <w:lang w:val="es-CL"/>
        </w:rPr>
      </w:pPr>
    </w:p>
    <w:p w14:paraId="2A9F5BEF" w14:textId="4431872B" w:rsidR="00CA2821" w:rsidRPr="00CA2821" w:rsidRDefault="00CA2821" w:rsidP="00CA2821">
      <w:pPr>
        <w:numPr>
          <w:ilvl w:val="0"/>
          <w:numId w:val="61"/>
        </w:numPr>
        <w:rPr>
          <w:rFonts w:ascii="Arial" w:eastAsia="Arial" w:hAnsi="Arial" w:cs="Arial"/>
          <w:b/>
          <w:bCs/>
          <w:color w:val="171923"/>
          <w:lang w:val="es-CL"/>
        </w:rPr>
      </w:pPr>
      <w:r w:rsidRPr="00CA2821">
        <w:rPr>
          <w:rFonts w:ascii="Arial" w:eastAsia="Arial" w:hAnsi="Arial" w:cs="Arial"/>
          <w:b/>
          <w:bCs/>
          <w:color w:val="171923"/>
          <w:lang w:val="es-CL"/>
        </w:rPr>
        <w:t>Documentación de procedimientos</w:t>
      </w:r>
    </w:p>
    <w:p w14:paraId="3E9698C5" w14:textId="77777777" w:rsidR="00CA2821" w:rsidRPr="00CA2821" w:rsidRDefault="00CA2821" w:rsidP="00CA2821">
      <w:pPr>
        <w:pStyle w:val="Prrafodelista"/>
        <w:numPr>
          <w:ilvl w:val="0"/>
          <w:numId w:val="17"/>
        </w:numPr>
        <w:spacing w:after="0" w:line="240" w:lineRule="auto"/>
        <w:rPr>
          <w:rFonts w:ascii="Arial" w:eastAsia="Arial" w:hAnsi="Arial" w:cs="Arial"/>
          <w:color w:val="171923"/>
          <w:lang w:val="es-CL"/>
        </w:rPr>
      </w:pPr>
      <w:proofErr w:type="spellStart"/>
      <w:r w:rsidRPr="00CA2821">
        <w:rPr>
          <w:rFonts w:ascii="Arial" w:eastAsia="Arial" w:hAnsi="Arial" w:cs="Arial"/>
          <w:color w:val="171923"/>
          <w:lang w:val="es-CL"/>
        </w:rPr>
        <w:t>Runbook</w:t>
      </w:r>
      <w:proofErr w:type="spellEnd"/>
      <w:r w:rsidRPr="00CA2821">
        <w:rPr>
          <w:rFonts w:ascii="Arial" w:eastAsia="Arial" w:hAnsi="Arial" w:cs="Arial"/>
          <w:color w:val="171923"/>
          <w:lang w:val="es-CL"/>
        </w:rPr>
        <w:t xml:space="preserve"> con pasos exactos ante fallo de cada API</w:t>
      </w:r>
    </w:p>
    <w:p w14:paraId="326F9934" w14:textId="77777777" w:rsidR="00CA2821" w:rsidRPr="00CA2821" w:rsidRDefault="00CA2821" w:rsidP="00CA2821">
      <w:pPr>
        <w:pStyle w:val="Prrafodelista"/>
        <w:numPr>
          <w:ilvl w:val="0"/>
          <w:numId w:val="17"/>
        </w:numPr>
        <w:spacing w:after="0" w:line="240" w:lineRule="auto"/>
        <w:rPr>
          <w:rFonts w:ascii="Arial" w:eastAsia="Arial" w:hAnsi="Arial" w:cs="Arial"/>
          <w:color w:val="171923"/>
          <w:lang w:val="es-CL"/>
        </w:rPr>
      </w:pPr>
      <w:r w:rsidRPr="00CA2821">
        <w:rPr>
          <w:rFonts w:ascii="Arial" w:eastAsia="Arial" w:hAnsi="Arial" w:cs="Arial"/>
          <w:color w:val="171923"/>
          <w:lang w:val="es-CL"/>
        </w:rPr>
        <w:t>Contactos de soporte de cada proveedor</w:t>
      </w:r>
    </w:p>
    <w:p w14:paraId="3370D355" w14:textId="48D31321" w:rsidR="00CA2821" w:rsidRPr="00CA2821" w:rsidRDefault="00CA2821" w:rsidP="00CA2821">
      <w:pPr>
        <w:pStyle w:val="Prrafodelista"/>
        <w:numPr>
          <w:ilvl w:val="0"/>
          <w:numId w:val="17"/>
        </w:numPr>
        <w:spacing w:after="0" w:line="240" w:lineRule="auto"/>
        <w:rPr>
          <w:rFonts w:ascii="Arial" w:eastAsia="Arial" w:hAnsi="Arial" w:cs="Arial"/>
          <w:color w:val="171923"/>
          <w:lang w:val="es-CL"/>
        </w:rPr>
      </w:pPr>
      <w:r w:rsidRPr="00CA2821">
        <w:rPr>
          <w:rFonts w:ascii="Arial" w:eastAsia="Arial" w:hAnsi="Arial" w:cs="Arial"/>
          <w:color w:val="171923"/>
          <w:lang w:val="es-CL"/>
        </w:rPr>
        <w:t xml:space="preserve">Scripts de activación de </w:t>
      </w:r>
      <w:proofErr w:type="spellStart"/>
      <w:r w:rsidRPr="00CA2821">
        <w:rPr>
          <w:rFonts w:ascii="Arial" w:eastAsia="Arial" w:hAnsi="Arial" w:cs="Arial"/>
          <w:color w:val="171923"/>
          <w:lang w:val="es-CL"/>
        </w:rPr>
        <w:t>fallback</w:t>
      </w:r>
      <w:proofErr w:type="spellEnd"/>
    </w:p>
    <w:p w14:paraId="5A03A54F" w14:textId="11CBB60D" w:rsidR="00CA2821" w:rsidRPr="00CA2821" w:rsidRDefault="00CA2821" w:rsidP="00CA2821">
      <w:pPr>
        <w:spacing w:before="240" w:after="120"/>
        <w:ind w:left="360"/>
        <w:rPr>
          <w:rFonts w:ascii="Arial" w:eastAsia="Arial" w:hAnsi="Arial" w:cs="Arial"/>
          <w:b/>
          <w:bCs/>
          <w:color w:val="171923"/>
          <w:lang w:val="es-CL"/>
        </w:rPr>
      </w:pPr>
      <w:r w:rsidRPr="00CA2821">
        <w:rPr>
          <w:rFonts w:ascii="Arial" w:eastAsia="Arial" w:hAnsi="Arial" w:cs="Arial"/>
          <w:b/>
          <w:bCs/>
          <w:color w:val="171923"/>
          <w:lang w:val="es-CL"/>
        </w:rPr>
        <w:t>Métricas de éxito:</w:t>
      </w:r>
    </w:p>
    <w:p w14:paraId="58E9BE76" w14:textId="42D71416" w:rsidR="00CA2821" w:rsidRPr="00CA2821" w:rsidRDefault="00CA2821" w:rsidP="00CA2821">
      <w:pPr>
        <w:pStyle w:val="Prrafodelista"/>
        <w:numPr>
          <w:ilvl w:val="0"/>
          <w:numId w:val="17"/>
        </w:numPr>
        <w:spacing w:after="0" w:line="240" w:lineRule="auto"/>
        <w:rPr>
          <w:rFonts w:ascii="Arial" w:eastAsia="Arial" w:hAnsi="Arial" w:cs="Arial"/>
          <w:color w:val="171923"/>
          <w:lang w:val="es-CL"/>
        </w:rPr>
      </w:pPr>
      <w:r w:rsidRPr="00CA2821">
        <w:rPr>
          <w:rFonts w:ascii="Arial" w:eastAsia="Arial" w:hAnsi="Arial" w:cs="Arial"/>
          <w:color w:val="171923"/>
          <w:lang w:val="es-CL"/>
        </w:rPr>
        <w:t xml:space="preserve">Sistema sigue funcional (modo degradado) durante </w:t>
      </w:r>
      <w:proofErr w:type="spellStart"/>
      <w:r w:rsidRPr="00CA2821">
        <w:rPr>
          <w:rFonts w:ascii="Arial" w:eastAsia="Arial" w:hAnsi="Arial" w:cs="Arial"/>
          <w:color w:val="171923"/>
          <w:lang w:val="es-CL"/>
        </w:rPr>
        <w:t>downtime</w:t>
      </w:r>
      <w:proofErr w:type="spellEnd"/>
      <w:r w:rsidRPr="00CA2821">
        <w:rPr>
          <w:rFonts w:ascii="Arial" w:eastAsia="Arial" w:hAnsi="Arial" w:cs="Arial"/>
          <w:color w:val="171923"/>
          <w:lang w:val="es-CL"/>
        </w:rPr>
        <w:t xml:space="preserve"> de APIs</w:t>
      </w:r>
    </w:p>
    <w:p w14:paraId="1A3C8AE3" w14:textId="06C05B54" w:rsidR="00CA2821" w:rsidRPr="00CA2821" w:rsidRDefault="00CA2821" w:rsidP="00CA2821">
      <w:pPr>
        <w:pStyle w:val="Prrafodelista"/>
        <w:numPr>
          <w:ilvl w:val="0"/>
          <w:numId w:val="17"/>
        </w:numPr>
        <w:spacing w:after="0" w:line="240" w:lineRule="auto"/>
        <w:rPr>
          <w:rFonts w:ascii="Arial" w:eastAsia="Arial" w:hAnsi="Arial" w:cs="Arial"/>
          <w:color w:val="171923"/>
          <w:lang w:val="es-CL"/>
        </w:rPr>
      </w:pPr>
      <w:r w:rsidRPr="00CA2821">
        <w:rPr>
          <w:rFonts w:ascii="Arial" w:eastAsia="Arial" w:hAnsi="Arial" w:cs="Arial"/>
          <w:color w:val="171923"/>
          <w:lang w:val="es-CL"/>
        </w:rPr>
        <w:t>Tiempo medio de detección de fallo &lt; 2 minutos</w:t>
      </w:r>
    </w:p>
    <w:p w14:paraId="2FA2D53B" w14:textId="7942E212" w:rsidR="00CE2502" w:rsidRDefault="00CA2821" w:rsidP="0062481F">
      <w:pPr>
        <w:pStyle w:val="Prrafodelista"/>
        <w:numPr>
          <w:ilvl w:val="0"/>
          <w:numId w:val="17"/>
        </w:numPr>
        <w:spacing w:after="0" w:line="240" w:lineRule="auto"/>
        <w:rPr>
          <w:rFonts w:ascii="Arial" w:eastAsia="Arial" w:hAnsi="Arial" w:cs="Arial"/>
          <w:color w:val="171923"/>
          <w:lang w:val="es-CL"/>
        </w:rPr>
      </w:pPr>
      <w:r w:rsidRPr="00CA2821">
        <w:rPr>
          <w:rFonts w:ascii="Arial" w:eastAsia="Arial" w:hAnsi="Arial" w:cs="Arial"/>
          <w:color w:val="171923"/>
          <w:lang w:val="es-CL"/>
        </w:rPr>
        <w:t xml:space="preserve">Activación automática de </w:t>
      </w:r>
      <w:proofErr w:type="spellStart"/>
      <w:r w:rsidRPr="00CA2821">
        <w:rPr>
          <w:rFonts w:ascii="Arial" w:eastAsia="Arial" w:hAnsi="Arial" w:cs="Arial"/>
          <w:color w:val="171923"/>
          <w:lang w:val="es-CL"/>
        </w:rPr>
        <w:t>fallback</w:t>
      </w:r>
      <w:proofErr w:type="spellEnd"/>
      <w:r w:rsidRPr="00CA2821">
        <w:rPr>
          <w:rFonts w:ascii="Arial" w:eastAsia="Arial" w:hAnsi="Arial" w:cs="Arial"/>
          <w:color w:val="171923"/>
          <w:lang w:val="es-CL"/>
        </w:rPr>
        <w:t xml:space="preserve"> &lt; 30 segundos</w:t>
      </w:r>
    </w:p>
    <w:p w14:paraId="4AC38C7F" w14:textId="77777777" w:rsidR="00CB573D" w:rsidRPr="00CB573D" w:rsidRDefault="00CB573D" w:rsidP="00CB573D">
      <w:pPr>
        <w:spacing w:after="0" w:line="240" w:lineRule="auto"/>
        <w:rPr>
          <w:rFonts w:ascii="Arial" w:eastAsia="Arial" w:hAnsi="Arial" w:cs="Arial"/>
          <w:color w:val="171923"/>
          <w:lang w:val="es-CL"/>
        </w:rPr>
      </w:pPr>
    </w:p>
    <w:p w14:paraId="40B0A346" w14:textId="77777777" w:rsidR="00CB573D" w:rsidRDefault="00CB573D" w:rsidP="00CB573D">
      <w:pPr>
        <w:spacing w:after="0" w:line="240" w:lineRule="auto"/>
        <w:rPr>
          <w:rFonts w:ascii="Arial" w:eastAsia="Arial" w:hAnsi="Arial" w:cs="Arial"/>
          <w:b/>
          <w:bCs/>
          <w:color w:val="171923"/>
          <w:lang w:val="es-CL"/>
        </w:rPr>
      </w:pPr>
      <w:r w:rsidRPr="00CB573D">
        <w:rPr>
          <w:rFonts w:ascii="Arial" w:eastAsia="Arial" w:hAnsi="Arial" w:cs="Arial"/>
          <w:b/>
          <w:bCs/>
          <w:color w:val="171923"/>
          <w:lang w:val="es-CL"/>
        </w:rPr>
        <w:t>R2: Superación de Cuotas Gratuitas</w:t>
      </w:r>
    </w:p>
    <w:p w14:paraId="5D2E663F" w14:textId="77777777" w:rsidR="00CB573D" w:rsidRPr="00CB573D" w:rsidRDefault="00CB573D" w:rsidP="00CB573D">
      <w:pPr>
        <w:spacing w:after="0" w:line="240" w:lineRule="auto"/>
        <w:rPr>
          <w:rFonts w:ascii="Arial" w:eastAsia="Arial" w:hAnsi="Arial" w:cs="Arial"/>
          <w:b/>
          <w:bCs/>
          <w:color w:val="171923"/>
          <w:lang w:val="es-CL"/>
        </w:rPr>
      </w:pPr>
    </w:p>
    <w:p w14:paraId="5374965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Descripción del riesgo:</w:t>
      </w:r>
      <w:r w:rsidRPr="00CB573D">
        <w:rPr>
          <w:rFonts w:ascii="Arial" w:eastAsia="Arial" w:hAnsi="Arial" w:cs="Arial"/>
          <w:color w:val="171923"/>
          <w:lang w:val="es-CL"/>
        </w:rPr>
        <w:t xml:space="preserve"> Las APIs tienen límites en </w:t>
      </w:r>
      <w:proofErr w:type="spellStart"/>
      <w:r w:rsidRPr="00CB573D">
        <w:rPr>
          <w:rFonts w:ascii="Arial" w:eastAsia="Arial" w:hAnsi="Arial" w:cs="Arial"/>
          <w:color w:val="171923"/>
          <w:lang w:val="es-CL"/>
        </w:rPr>
        <w:t>tiers</w:t>
      </w:r>
      <w:proofErr w:type="spellEnd"/>
      <w:r w:rsidRPr="00CB573D">
        <w:rPr>
          <w:rFonts w:ascii="Arial" w:eastAsia="Arial" w:hAnsi="Arial" w:cs="Arial"/>
          <w:color w:val="171923"/>
          <w:lang w:val="es-CL"/>
        </w:rPr>
        <w:t xml:space="preserve"> gratuitos o créditos estudiantiles:</w:t>
      </w:r>
    </w:p>
    <w:p w14:paraId="3AB930C6" w14:textId="77777777" w:rsidR="00CB573D" w:rsidRPr="00CB573D" w:rsidRDefault="00CB573D" w:rsidP="00CB573D">
      <w:pPr>
        <w:pStyle w:val="Prrafodelista"/>
        <w:numPr>
          <w:ilvl w:val="0"/>
          <w:numId w:val="17"/>
        </w:numPr>
        <w:spacing w:after="0" w:line="240" w:lineRule="auto"/>
        <w:rPr>
          <w:rFonts w:ascii="Arial" w:eastAsia="Arial" w:hAnsi="Arial" w:cs="Arial"/>
          <w:color w:val="171923"/>
          <w:lang w:val="es-CL"/>
        </w:rPr>
      </w:pPr>
      <w:r w:rsidRPr="00CB573D">
        <w:rPr>
          <w:rFonts w:ascii="Arial" w:eastAsia="Arial" w:hAnsi="Arial" w:cs="Arial"/>
          <w:color w:val="171923"/>
          <w:lang w:val="es-CL"/>
        </w:rPr>
        <w:t>OpenAI: $5-10 USD créditos gratis → ~200-400 entrevistas</w:t>
      </w:r>
    </w:p>
    <w:p w14:paraId="6D90DE3D" w14:textId="77777777" w:rsidR="00CB573D" w:rsidRPr="00CB573D" w:rsidRDefault="00CB573D" w:rsidP="00CB573D">
      <w:pPr>
        <w:pStyle w:val="Prrafodelista"/>
        <w:numPr>
          <w:ilvl w:val="0"/>
          <w:numId w:val="17"/>
        </w:numPr>
        <w:spacing w:after="0" w:line="240" w:lineRule="auto"/>
        <w:rPr>
          <w:rFonts w:ascii="Arial" w:eastAsia="Arial" w:hAnsi="Arial" w:cs="Arial"/>
          <w:color w:val="171923"/>
          <w:lang w:val="es-CL"/>
        </w:rPr>
      </w:pPr>
      <w:r w:rsidRPr="00CB573D">
        <w:rPr>
          <w:rFonts w:ascii="Arial" w:eastAsia="Arial" w:hAnsi="Arial" w:cs="Arial"/>
          <w:color w:val="171923"/>
          <w:lang w:val="es-CL"/>
        </w:rPr>
        <w:t>Google Cloud: $300 créditos iniciales → ~5000 minutos transcripción</w:t>
      </w:r>
    </w:p>
    <w:p w14:paraId="69AAC0D8" w14:textId="77777777" w:rsidR="00CB573D" w:rsidRPr="00CB573D" w:rsidRDefault="00CB573D" w:rsidP="00CB573D">
      <w:pPr>
        <w:pStyle w:val="Prrafodelista"/>
        <w:numPr>
          <w:ilvl w:val="0"/>
          <w:numId w:val="17"/>
        </w:numPr>
        <w:spacing w:after="0" w:line="240" w:lineRule="auto"/>
        <w:rPr>
          <w:rFonts w:ascii="Arial" w:eastAsia="Arial" w:hAnsi="Arial" w:cs="Arial"/>
          <w:color w:val="171923"/>
          <w:lang w:val="es-CL"/>
        </w:rPr>
      </w:pPr>
      <w:r w:rsidRPr="00CB573D">
        <w:rPr>
          <w:rFonts w:ascii="Arial" w:eastAsia="Arial" w:hAnsi="Arial" w:cs="Arial"/>
          <w:color w:val="171923"/>
          <w:lang w:val="es-CL"/>
        </w:rPr>
        <w:t>D-ID: 20 créditos gratis → ~20 videos de prueba</w:t>
      </w:r>
    </w:p>
    <w:p w14:paraId="49C25DA9" w14:textId="77777777" w:rsidR="00CB573D" w:rsidRDefault="00CB573D" w:rsidP="00CB573D">
      <w:pPr>
        <w:spacing w:after="0" w:line="240" w:lineRule="auto"/>
        <w:rPr>
          <w:rFonts w:ascii="Arial" w:eastAsia="Arial" w:hAnsi="Arial" w:cs="Arial"/>
          <w:b/>
          <w:bCs/>
          <w:color w:val="171923"/>
          <w:lang w:val="es-CL"/>
        </w:rPr>
      </w:pPr>
    </w:p>
    <w:p w14:paraId="56B513E1" w14:textId="581571FA"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Probabilidad:</w:t>
      </w:r>
      <w:r w:rsidRPr="00CB573D">
        <w:rPr>
          <w:rFonts w:ascii="Arial" w:eastAsia="Arial" w:hAnsi="Arial" w:cs="Arial"/>
          <w:color w:val="171923"/>
          <w:lang w:val="es-CL"/>
        </w:rPr>
        <w:t xml:space="preserve"> Media (40-60%)</w:t>
      </w:r>
    </w:p>
    <w:p w14:paraId="7BC890C7" w14:textId="77777777" w:rsidR="00CB573D" w:rsidRPr="00CB573D" w:rsidRDefault="00CB573D" w:rsidP="00CB573D">
      <w:pPr>
        <w:numPr>
          <w:ilvl w:val="0"/>
          <w:numId w:val="63"/>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Durante </w:t>
      </w:r>
      <w:proofErr w:type="spellStart"/>
      <w:r w:rsidRPr="00CB573D">
        <w:rPr>
          <w:rFonts w:ascii="Arial" w:eastAsia="Arial" w:hAnsi="Arial" w:cs="Arial"/>
          <w:color w:val="171923"/>
          <w:lang w:val="es-CL"/>
        </w:rPr>
        <w:t>testing</w:t>
      </w:r>
      <w:proofErr w:type="spellEnd"/>
      <w:r w:rsidRPr="00CB573D">
        <w:rPr>
          <w:rFonts w:ascii="Arial" w:eastAsia="Arial" w:hAnsi="Arial" w:cs="Arial"/>
          <w:color w:val="171923"/>
          <w:lang w:val="es-CL"/>
        </w:rPr>
        <w:t xml:space="preserve"> intensivo, es probable agotar créditos</w:t>
      </w:r>
    </w:p>
    <w:p w14:paraId="58670DAA" w14:textId="77777777" w:rsidR="00CB573D" w:rsidRPr="00CB573D" w:rsidRDefault="00CB573D" w:rsidP="00CB573D">
      <w:pPr>
        <w:numPr>
          <w:ilvl w:val="0"/>
          <w:numId w:val="63"/>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10 </w:t>
      </w:r>
      <w:proofErr w:type="spellStart"/>
      <w:r w:rsidRPr="00CB573D">
        <w:rPr>
          <w:rFonts w:ascii="Arial" w:eastAsia="Arial" w:hAnsi="Arial" w:cs="Arial"/>
          <w:color w:val="171923"/>
          <w:lang w:val="es-CL"/>
        </w:rPr>
        <w:t>testers</w:t>
      </w:r>
      <w:proofErr w:type="spellEnd"/>
      <w:r w:rsidRPr="00CB573D">
        <w:rPr>
          <w:rFonts w:ascii="Arial" w:eastAsia="Arial" w:hAnsi="Arial" w:cs="Arial"/>
          <w:color w:val="171923"/>
          <w:lang w:val="es-CL"/>
        </w:rPr>
        <w:t xml:space="preserve"> haciendo 5 entrevistas diarias = 50 entrevistas/día</w:t>
      </w:r>
    </w:p>
    <w:p w14:paraId="048417D7" w14:textId="77777777" w:rsidR="00CB573D" w:rsidRPr="00CB573D" w:rsidRDefault="00CB573D" w:rsidP="00CB573D">
      <w:pPr>
        <w:numPr>
          <w:ilvl w:val="0"/>
          <w:numId w:val="63"/>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Créditos agotados en 4-8 días de </w:t>
      </w:r>
      <w:proofErr w:type="spellStart"/>
      <w:r w:rsidRPr="00CB573D">
        <w:rPr>
          <w:rFonts w:ascii="Arial" w:eastAsia="Arial" w:hAnsi="Arial" w:cs="Arial"/>
          <w:color w:val="171923"/>
          <w:lang w:val="es-CL"/>
        </w:rPr>
        <w:t>testing</w:t>
      </w:r>
      <w:proofErr w:type="spellEnd"/>
    </w:p>
    <w:p w14:paraId="6CACDB90" w14:textId="77777777" w:rsidR="00CB573D" w:rsidRDefault="00CB573D" w:rsidP="00CB573D">
      <w:pPr>
        <w:spacing w:after="0" w:line="240" w:lineRule="auto"/>
        <w:rPr>
          <w:rFonts w:ascii="Arial" w:eastAsia="Arial" w:hAnsi="Arial" w:cs="Arial"/>
          <w:b/>
          <w:bCs/>
          <w:color w:val="171923"/>
          <w:lang w:val="es-CL"/>
        </w:rPr>
      </w:pPr>
    </w:p>
    <w:p w14:paraId="5A9347DB" w14:textId="408FEE11"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Impacto:</w:t>
      </w:r>
      <w:r w:rsidRPr="00CB573D">
        <w:rPr>
          <w:rFonts w:ascii="Arial" w:eastAsia="Arial" w:hAnsi="Arial" w:cs="Arial"/>
          <w:color w:val="171923"/>
          <w:lang w:val="es-CL"/>
        </w:rPr>
        <w:t xml:space="preserve"> Alto</w:t>
      </w:r>
    </w:p>
    <w:p w14:paraId="5F38719A" w14:textId="77777777" w:rsidR="00CB573D" w:rsidRPr="00CB573D" w:rsidRDefault="00CB573D" w:rsidP="00CB573D">
      <w:pPr>
        <w:numPr>
          <w:ilvl w:val="0"/>
          <w:numId w:val="64"/>
        </w:numPr>
        <w:spacing w:after="0" w:line="240" w:lineRule="auto"/>
        <w:rPr>
          <w:rFonts w:ascii="Arial" w:eastAsia="Arial" w:hAnsi="Arial" w:cs="Arial"/>
          <w:color w:val="171923"/>
          <w:lang w:val="es-CL"/>
        </w:rPr>
      </w:pPr>
      <w:r w:rsidRPr="00CB573D">
        <w:rPr>
          <w:rFonts w:ascii="Arial" w:eastAsia="Arial" w:hAnsi="Arial" w:cs="Arial"/>
          <w:color w:val="171923"/>
          <w:lang w:val="es-CL"/>
        </w:rPr>
        <w:t>Interrupción completa del desarrollo</w:t>
      </w:r>
    </w:p>
    <w:p w14:paraId="136B0102" w14:textId="77777777" w:rsidR="00CB573D" w:rsidRPr="00CB573D" w:rsidRDefault="00CB573D" w:rsidP="00CB573D">
      <w:pPr>
        <w:numPr>
          <w:ilvl w:val="0"/>
          <w:numId w:val="64"/>
        </w:numPr>
        <w:spacing w:after="0" w:line="240" w:lineRule="auto"/>
        <w:rPr>
          <w:rFonts w:ascii="Arial" w:eastAsia="Arial" w:hAnsi="Arial" w:cs="Arial"/>
          <w:color w:val="171923"/>
          <w:lang w:val="es-CL"/>
        </w:rPr>
      </w:pPr>
      <w:r w:rsidRPr="00CB573D">
        <w:rPr>
          <w:rFonts w:ascii="Arial" w:eastAsia="Arial" w:hAnsi="Arial" w:cs="Arial"/>
          <w:color w:val="171923"/>
          <w:lang w:val="es-CL"/>
        </w:rPr>
        <w:t>Imposibilidad de demostrar sistema en presentación final</w:t>
      </w:r>
    </w:p>
    <w:p w14:paraId="0B1257F6" w14:textId="77777777" w:rsidR="00CB573D" w:rsidRPr="00CB573D" w:rsidRDefault="00CB573D" w:rsidP="00CB573D">
      <w:pPr>
        <w:numPr>
          <w:ilvl w:val="0"/>
          <w:numId w:val="64"/>
        </w:numPr>
        <w:spacing w:after="0" w:line="240" w:lineRule="auto"/>
        <w:rPr>
          <w:rFonts w:ascii="Arial" w:eastAsia="Arial" w:hAnsi="Arial" w:cs="Arial"/>
          <w:color w:val="171923"/>
          <w:lang w:val="es-CL"/>
        </w:rPr>
      </w:pPr>
      <w:r w:rsidRPr="00CB573D">
        <w:rPr>
          <w:rFonts w:ascii="Arial" w:eastAsia="Arial" w:hAnsi="Arial" w:cs="Arial"/>
          <w:color w:val="171923"/>
          <w:lang w:val="es-CL"/>
        </w:rPr>
        <w:t>Necesidad de inversión económica no planificada</w:t>
      </w:r>
    </w:p>
    <w:p w14:paraId="6D51C4AB" w14:textId="77777777" w:rsidR="00CB573D" w:rsidRDefault="00CB573D" w:rsidP="00CB573D">
      <w:pPr>
        <w:spacing w:after="0" w:line="240" w:lineRule="auto"/>
        <w:rPr>
          <w:rFonts w:ascii="Arial" w:eastAsia="Arial" w:hAnsi="Arial" w:cs="Arial"/>
          <w:b/>
          <w:bCs/>
          <w:color w:val="171923"/>
          <w:lang w:val="es-CL"/>
        </w:rPr>
      </w:pPr>
    </w:p>
    <w:p w14:paraId="59C52E9D" w14:textId="3E7017E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Estrategias de mitigación:</w:t>
      </w:r>
    </w:p>
    <w:p w14:paraId="7C9A2A5A" w14:textId="77777777" w:rsidR="00CB573D" w:rsidRPr="00CB573D" w:rsidRDefault="00CB573D" w:rsidP="00CB573D">
      <w:pPr>
        <w:numPr>
          <w:ilvl w:val="0"/>
          <w:numId w:val="65"/>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Sistema de cuotas por usuario</w:t>
      </w:r>
    </w:p>
    <w:p w14:paraId="4157BF6C"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5E576E78"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i/>
          <w:iCs/>
          <w:color w:val="171923"/>
          <w:lang w:val="es-CL"/>
        </w:rPr>
        <w:t xml:space="preserve">// Límites durante </w:t>
      </w:r>
      <w:proofErr w:type="spellStart"/>
      <w:r w:rsidRPr="00CB573D">
        <w:rPr>
          <w:rFonts w:ascii="Arial" w:eastAsia="Arial" w:hAnsi="Arial" w:cs="Arial"/>
          <w:i/>
          <w:iCs/>
          <w:color w:val="171923"/>
          <w:lang w:val="es-CL"/>
        </w:rPr>
        <w:t>testing</w:t>
      </w:r>
      <w:proofErr w:type="spellEnd"/>
    </w:p>
    <w:p w14:paraId="5B35E26F"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quotas</w:t>
      </w:r>
      <w:proofErr w:type="spellEnd"/>
      <w:r w:rsidRPr="00CB573D">
        <w:rPr>
          <w:rFonts w:ascii="Arial" w:eastAsia="Arial" w:hAnsi="Arial" w:cs="Arial"/>
          <w:color w:val="171923"/>
          <w:lang w:val="es-CL"/>
        </w:rPr>
        <w:t xml:space="preserve"> = {</w:t>
      </w:r>
    </w:p>
    <w:p w14:paraId="3D3CAB4B"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testing</w:t>
      </w:r>
      <w:proofErr w:type="spellEnd"/>
      <w:r w:rsidRPr="00CB573D">
        <w:rPr>
          <w:rFonts w:ascii="Arial" w:eastAsia="Arial" w:hAnsi="Arial" w:cs="Arial"/>
          <w:color w:val="171923"/>
          <w:lang w:val="es-CL"/>
        </w:rPr>
        <w:t>: {</w:t>
      </w:r>
    </w:p>
    <w:p w14:paraId="5B84367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interviewsPerDay</w:t>
      </w:r>
      <w:proofErr w:type="spellEnd"/>
      <w:r w:rsidRPr="00CB573D">
        <w:rPr>
          <w:rFonts w:ascii="Arial" w:eastAsia="Arial" w:hAnsi="Arial" w:cs="Arial"/>
          <w:color w:val="171923"/>
          <w:lang w:val="es-CL"/>
        </w:rPr>
        <w:t>: 3,</w:t>
      </w:r>
    </w:p>
    <w:p w14:paraId="7A2A1B04"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interviewsPerWeek</w:t>
      </w:r>
      <w:proofErr w:type="spellEnd"/>
      <w:r w:rsidRPr="00CB573D">
        <w:rPr>
          <w:rFonts w:ascii="Arial" w:eastAsia="Arial" w:hAnsi="Arial" w:cs="Arial"/>
          <w:color w:val="171923"/>
          <w:lang w:val="es-CL"/>
        </w:rPr>
        <w:t>: 10</w:t>
      </w:r>
    </w:p>
    <w:p w14:paraId="3C5B539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16A30B3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production</w:t>
      </w:r>
      <w:proofErr w:type="spellEnd"/>
      <w:r w:rsidRPr="00CB573D">
        <w:rPr>
          <w:rFonts w:ascii="Arial" w:eastAsia="Arial" w:hAnsi="Arial" w:cs="Arial"/>
          <w:color w:val="171923"/>
          <w:lang w:val="es-CL"/>
        </w:rPr>
        <w:t>: {</w:t>
      </w:r>
    </w:p>
    <w:p w14:paraId="07F1454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interviewsPerDay</w:t>
      </w:r>
      <w:proofErr w:type="spellEnd"/>
      <w:r w:rsidRPr="00CB573D">
        <w:rPr>
          <w:rFonts w:ascii="Arial" w:eastAsia="Arial" w:hAnsi="Arial" w:cs="Arial"/>
          <w:color w:val="171923"/>
          <w:lang w:val="es-CL"/>
        </w:rPr>
        <w:t>: 5,</w:t>
      </w:r>
    </w:p>
    <w:p w14:paraId="4DFA51A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interviewsPerMonth</w:t>
      </w:r>
      <w:proofErr w:type="spellEnd"/>
      <w:r w:rsidRPr="00CB573D">
        <w:rPr>
          <w:rFonts w:ascii="Arial" w:eastAsia="Arial" w:hAnsi="Arial" w:cs="Arial"/>
          <w:color w:val="171923"/>
          <w:lang w:val="es-CL"/>
        </w:rPr>
        <w:t>: 30</w:t>
      </w:r>
    </w:p>
    <w:p w14:paraId="171C9193"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3E097691" w14:textId="77777777" w:rsid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1AC36426" w14:textId="77777777" w:rsidR="00327ACD" w:rsidRPr="00CB573D" w:rsidRDefault="00327ACD" w:rsidP="00CB573D">
      <w:pPr>
        <w:spacing w:after="0" w:line="240" w:lineRule="auto"/>
        <w:rPr>
          <w:rFonts w:ascii="Arial" w:eastAsia="Arial" w:hAnsi="Arial" w:cs="Arial"/>
          <w:color w:val="171923"/>
          <w:lang w:val="es-CL"/>
        </w:rPr>
      </w:pPr>
    </w:p>
    <w:p w14:paraId="0C165B11" w14:textId="77777777" w:rsidR="00CB573D" w:rsidRPr="00CB573D" w:rsidRDefault="00CB573D" w:rsidP="00CB573D">
      <w:pPr>
        <w:numPr>
          <w:ilvl w:val="0"/>
          <w:numId w:val="66"/>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lastRenderedPageBreak/>
        <w:t>Monitoreo en tiempo real de costos</w:t>
      </w:r>
    </w:p>
    <w:p w14:paraId="50B04C1A"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166472BD"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i/>
          <w:iCs/>
          <w:color w:val="171923"/>
          <w:lang w:val="es-CL"/>
        </w:rPr>
        <w:t xml:space="preserve">// </w:t>
      </w:r>
      <w:proofErr w:type="spellStart"/>
      <w:r w:rsidRPr="00CB573D">
        <w:rPr>
          <w:rFonts w:ascii="Arial" w:eastAsia="Arial" w:hAnsi="Arial" w:cs="Arial"/>
          <w:i/>
          <w:iCs/>
          <w:color w:val="171923"/>
          <w:lang w:val="es-CL"/>
        </w:rPr>
        <w:t>Dashboard</w:t>
      </w:r>
      <w:proofErr w:type="spellEnd"/>
      <w:r w:rsidRPr="00CB573D">
        <w:rPr>
          <w:rFonts w:ascii="Arial" w:eastAsia="Arial" w:hAnsi="Arial" w:cs="Arial"/>
          <w:i/>
          <w:iCs/>
          <w:color w:val="171923"/>
          <w:lang w:val="es-CL"/>
        </w:rPr>
        <w:t xml:space="preserve"> de costos</w:t>
      </w:r>
    </w:p>
    <w:p w14:paraId="269288B7"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costMonitor</w:t>
      </w:r>
      <w:proofErr w:type="spellEnd"/>
      <w:r w:rsidRPr="00CB573D">
        <w:rPr>
          <w:rFonts w:ascii="Arial" w:eastAsia="Arial" w:hAnsi="Arial" w:cs="Arial"/>
          <w:color w:val="171923"/>
          <w:lang w:val="es-CL"/>
        </w:rPr>
        <w:t xml:space="preserve"> = {</w:t>
      </w:r>
    </w:p>
    <w:p w14:paraId="5E9395F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openai</w:t>
      </w:r>
      <w:proofErr w:type="spellEnd"/>
      <w:r w:rsidRPr="00CB573D">
        <w:rPr>
          <w:rFonts w:ascii="Arial" w:eastAsia="Arial" w:hAnsi="Arial" w:cs="Arial"/>
          <w:color w:val="171923"/>
          <w:lang w:val="es-CL"/>
        </w:rPr>
        <w:t>: {</w:t>
      </w:r>
    </w:p>
    <w:p w14:paraId="5EED1B7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used</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calculateTokensUsed</w:t>
      </w:r>
      <w:proofErr w:type="spellEnd"/>
      <w:r w:rsidRPr="00CB573D">
        <w:rPr>
          <w:rFonts w:ascii="Arial" w:eastAsia="Arial" w:hAnsi="Arial" w:cs="Arial"/>
          <w:color w:val="171923"/>
          <w:lang w:val="es-CL"/>
        </w:rPr>
        <w:t>(),</w:t>
      </w:r>
    </w:p>
    <w:p w14:paraId="494486C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remaining</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calculateTokensRemaining</w:t>
      </w:r>
      <w:proofErr w:type="spellEnd"/>
      <w:r w:rsidRPr="00CB573D">
        <w:rPr>
          <w:rFonts w:ascii="Arial" w:eastAsia="Arial" w:hAnsi="Arial" w:cs="Arial"/>
          <w:color w:val="171923"/>
          <w:lang w:val="es-CL"/>
        </w:rPr>
        <w:t>(),</w:t>
      </w:r>
    </w:p>
    <w:p w14:paraId="64F3E14D"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estimatedCost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calculateCost</w:t>
      </w:r>
      <w:proofErr w:type="spellEnd"/>
      <w:r w:rsidRPr="00CB573D">
        <w:rPr>
          <w:rFonts w:ascii="Arial" w:eastAsia="Arial" w:hAnsi="Arial" w:cs="Arial"/>
          <w:color w:val="171923"/>
          <w:lang w:val="es-CL"/>
        </w:rPr>
        <w:t>()</w:t>
      </w:r>
    </w:p>
    <w:p w14:paraId="7B1732B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44019E53"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alerts</w:t>
      </w:r>
      <w:proofErr w:type="spellEnd"/>
      <w:r w:rsidRPr="00CB573D">
        <w:rPr>
          <w:rFonts w:ascii="Arial" w:eastAsia="Arial" w:hAnsi="Arial" w:cs="Arial"/>
          <w:color w:val="171923"/>
          <w:lang w:val="es-CL"/>
        </w:rPr>
        <w:t>: {</w:t>
      </w:r>
    </w:p>
    <w:p w14:paraId="0D23BC2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threshold50: notifyAt50Percent(),</w:t>
      </w:r>
    </w:p>
    <w:p w14:paraId="2EF51FF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threshold80: notifyAt80Percent()</w:t>
      </w:r>
    </w:p>
    <w:p w14:paraId="0CD94398"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0602DC6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36CE78D8" w14:textId="77777777" w:rsidR="00CB573D" w:rsidRPr="00CB573D" w:rsidRDefault="00CB573D" w:rsidP="00CB573D">
      <w:pPr>
        <w:numPr>
          <w:ilvl w:val="0"/>
          <w:numId w:val="67"/>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 xml:space="preserve">Optimización de </w:t>
      </w:r>
      <w:proofErr w:type="spellStart"/>
      <w:r w:rsidRPr="00CB573D">
        <w:rPr>
          <w:rFonts w:ascii="Arial" w:eastAsia="Arial" w:hAnsi="Arial" w:cs="Arial"/>
          <w:b/>
          <w:bCs/>
          <w:color w:val="171923"/>
          <w:lang w:val="es-CL"/>
        </w:rPr>
        <w:t>prompts</w:t>
      </w:r>
      <w:proofErr w:type="spellEnd"/>
      <w:r w:rsidRPr="00CB573D">
        <w:rPr>
          <w:rFonts w:ascii="Arial" w:eastAsia="Arial" w:hAnsi="Arial" w:cs="Arial"/>
          <w:color w:val="171923"/>
          <w:lang w:val="es-CL"/>
        </w:rPr>
        <w:t xml:space="preserve"> </w:t>
      </w:r>
    </w:p>
    <w:p w14:paraId="29FEC200" w14:textId="77777777" w:rsidR="00CB573D" w:rsidRPr="00CB573D" w:rsidRDefault="00CB573D" w:rsidP="00327ACD">
      <w:pPr>
        <w:pStyle w:val="Prrafodelista"/>
        <w:numPr>
          <w:ilvl w:val="0"/>
          <w:numId w:val="17"/>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Reducir tokens en </w:t>
      </w:r>
      <w:proofErr w:type="spellStart"/>
      <w:r w:rsidRPr="00CB573D">
        <w:rPr>
          <w:rFonts w:ascii="Arial" w:eastAsia="Arial" w:hAnsi="Arial" w:cs="Arial"/>
          <w:color w:val="171923"/>
          <w:lang w:val="es-CL"/>
        </w:rPr>
        <w:t>prompts</w:t>
      </w:r>
      <w:proofErr w:type="spellEnd"/>
      <w:r w:rsidRPr="00CB573D">
        <w:rPr>
          <w:rFonts w:ascii="Arial" w:eastAsia="Arial" w:hAnsi="Arial" w:cs="Arial"/>
          <w:color w:val="171923"/>
          <w:lang w:val="es-CL"/>
        </w:rPr>
        <w:t xml:space="preserve"> a OpenAI (de 500 a 200 tokens promedio)</w:t>
      </w:r>
    </w:p>
    <w:p w14:paraId="2D653113" w14:textId="77777777" w:rsidR="00CB573D" w:rsidRPr="00CB573D" w:rsidRDefault="00CB573D" w:rsidP="00327ACD">
      <w:pPr>
        <w:pStyle w:val="Prrafodelista"/>
        <w:numPr>
          <w:ilvl w:val="0"/>
          <w:numId w:val="17"/>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Usar GPT-3.5-turbo para </w:t>
      </w:r>
      <w:proofErr w:type="spellStart"/>
      <w:r w:rsidRPr="00CB573D">
        <w:rPr>
          <w:rFonts w:ascii="Arial" w:eastAsia="Arial" w:hAnsi="Arial" w:cs="Arial"/>
          <w:color w:val="171923"/>
          <w:lang w:val="es-CL"/>
        </w:rPr>
        <w:t>testing</w:t>
      </w:r>
      <w:proofErr w:type="spellEnd"/>
      <w:r w:rsidRPr="00CB573D">
        <w:rPr>
          <w:rFonts w:ascii="Arial" w:eastAsia="Arial" w:hAnsi="Arial" w:cs="Arial"/>
          <w:color w:val="171923"/>
          <w:lang w:val="es-CL"/>
        </w:rPr>
        <w:t>, GPT-4 solo para demo</w:t>
      </w:r>
    </w:p>
    <w:p w14:paraId="1E186CC9" w14:textId="77777777" w:rsidR="00CB573D" w:rsidRDefault="00CB573D" w:rsidP="00327ACD">
      <w:pPr>
        <w:pStyle w:val="Prrafodelista"/>
        <w:numPr>
          <w:ilvl w:val="0"/>
          <w:numId w:val="17"/>
        </w:numPr>
        <w:spacing w:after="0" w:line="240" w:lineRule="auto"/>
        <w:rPr>
          <w:rFonts w:ascii="Arial" w:eastAsia="Arial" w:hAnsi="Arial" w:cs="Arial"/>
          <w:color w:val="171923"/>
          <w:lang w:val="es-CL"/>
        </w:rPr>
      </w:pPr>
      <w:r w:rsidRPr="00CB573D">
        <w:rPr>
          <w:rFonts w:ascii="Arial" w:eastAsia="Arial" w:hAnsi="Arial" w:cs="Arial"/>
          <w:color w:val="171923"/>
          <w:lang w:val="es-CL"/>
        </w:rPr>
        <w:t>Cachear respuestas de preguntas comunes</w:t>
      </w:r>
    </w:p>
    <w:p w14:paraId="0AE0D123" w14:textId="77777777" w:rsidR="00327ACD" w:rsidRPr="00CB573D" w:rsidRDefault="00327ACD" w:rsidP="00327ACD">
      <w:pPr>
        <w:pStyle w:val="Prrafodelista"/>
        <w:spacing w:after="0" w:line="240" w:lineRule="auto"/>
        <w:ind w:left="1080"/>
        <w:rPr>
          <w:rFonts w:ascii="Arial" w:eastAsia="Arial" w:hAnsi="Arial" w:cs="Arial"/>
          <w:color w:val="171923"/>
          <w:lang w:val="es-CL"/>
        </w:rPr>
      </w:pPr>
    </w:p>
    <w:p w14:paraId="2A122E6B" w14:textId="77777777" w:rsidR="00CB573D" w:rsidRPr="00CB573D" w:rsidRDefault="00CB573D" w:rsidP="00CB573D">
      <w:pPr>
        <w:numPr>
          <w:ilvl w:val="0"/>
          <w:numId w:val="67"/>
        </w:numPr>
        <w:spacing w:after="0" w:line="240" w:lineRule="auto"/>
        <w:rPr>
          <w:rFonts w:ascii="Arial" w:eastAsia="Arial" w:hAnsi="Arial" w:cs="Arial"/>
          <w:color w:val="171923"/>
          <w:lang w:val="es-CL"/>
        </w:rPr>
      </w:pPr>
      <w:proofErr w:type="spellStart"/>
      <w:r w:rsidRPr="00CB573D">
        <w:rPr>
          <w:rFonts w:ascii="Arial" w:eastAsia="Arial" w:hAnsi="Arial" w:cs="Arial"/>
          <w:b/>
          <w:bCs/>
          <w:color w:val="171923"/>
          <w:lang w:val="es-CL"/>
        </w:rPr>
        <w:t>Mock</w:t>
      </w:r>
      <w:proofErr w:type="spellEnd"/>
      <w:r w:rsidRPr="00CB573D">
        <w:rPr>
          <w:rFonts w:ascii="Arial" w:eastAsia="Arial" w:hAnsi="Arial" w:cs="Arial"/>
          <w:b/>
          <w:bCs/>
          <w:color w:val="171923"/>
          <w:lang w:val="es-CL"/>
        </w:rPr>
        <w:t xml:space="preserve"> </w:t>
      </w:r>
      <w:proofErr w:type="spellStart"/>
      <w:r w:rsidRPr="00CB573D">
        <w:rPr>
          <w:rFonts w:ascii="Arial" w:eastAsia="Arial" w:hAnsi="Arial" w:cs="Arial"/>
          <w:b/>
          <w:bCs/>
          <w:color w:val="171923"/>
          <w:lang w:val="es-CL"/>
        </w:rPr>
        <w:t>services</w:t>
      </w:r>
      <w:proofErr w:type="spellEnd"/>
      <w:r w:rsidRPr="00CB573D">
        <w:rPr>
          <w:rFonts w:ascii="Arial" w:eastAsia="Arial" w:hAnsi="Arial" w:cs="Arial"/>
          <w:b/>
          <w:bCs/>
          <w:color w:val="171923"/>
          <w:lang w:val="es-CL"/>
        </w:rPr>
        <w:t xml:space="preserve"> para desarrollo</w:t>
      </w:r>
    </w:p>
    <w:p w14:paraId="168B78B8"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7FA2E70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i/>
          <w:iCs/>
          <w:color w:val="171923"/>
          <w:lang w:val="es-CL"/>
        </w:rPr>
        <w:t>// Modo desarrollo sin APIs reales</w:t>
      </w:r>
    </w:p>
    <w:p w14:paraId="27853276"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if</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process.env.NODE_ENV</w:t>
      </w:r>
      <w:proofErr w:type="spellEnd"/>
      <w:r w:rsidRPr="00CB573D">
        <w:rPr>
          <w:rFonts w:ascii="Arial" w:eastAsia="Arial" w:hAnsi="Arial" w:cs="Arial"/>
          <w:color w:val="171923"/>
          <w:lang w:val="es-CL"/>
        </w:rPr>
        <w:t xml:space="preserve"> === '</w:t>
      </w:r>
      <w:proofErr w:type="spellStart"/>
      <w:r w:rsidRPr="00CB573D">
        <w:rPr>
          <w:rFonts w:ascii="Arial" w:eastAsia="Arial" w:hAnsi="Arial" w:cs="Arial"/>
          <w:color w:val="171923"/>
          <w:lang w:val="es-CL"/>
        </w:rPr>
        <w:t>development</w:t>
      </w:r>
      <w:proofErr w:type="spellEnd"/>
      <w:r w:rsidRPr="00CB573D">
        <w:rPr>
          <w:rFonts w:ascii="Arial" w:eastAsia="Arial" w:hAnsi="Arial" w:cs="Arial"/>
          <w:color w:val="171923"/>
          <w:lang w:val="es-CL"/>
        </w:rPr>
        <w:t>') {</w:t>
      </w:r>
    </w:p>
    <w:p w14:paraId="3BEDA0B9"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useOpenAIMock</w:t>
      </w:r>
      <w:proofErr w:type="spellEnd"/>
      <w:r w:rsidRPr="00CB573D">
        <w:rPr>
          <w:rFonts w:ascii="Arial" w:eastAsia="Arial" w:hAnsi="Arial" w:cs="Arial"/>
          <w:color w:val="171923"/>
          <w:lang w:val="es-CL"/>
        </w:rPr>
        <w:t xml:space="preserve">();  </w:t>
      </w:r>
      <w:r w:rsidRPr="00CB573D">
        <w:rPr>
          <w:rFonts w:ascii="Arial" w:eastAsia="Arial" w:hAnsi="Arial" w:cs="Arial"/>
          <w:i/>
          <w:iCs/>
          <w:color w:val="171923"/>
          <w:lang w:val="es-CL"/>
        </w:rPr>
        <w:t>// Respuestas predefinidas</w:t>
      </w:r>
    </w:p>
    <w:p w14:paraId="263BBA7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useSTTMock</w:t>
      </w:r>
      <w:proofErr w:type="spellEnd"/>
      <w:r w:rsidRPr="00CB573D">
        <w:rPr>
          <w:rFonts w:ascii="Arial" w:eastAsia="Arial" w:hAnsi="Arial" w:cs="Arial"/>
          <w:color w:val="171923"/>
          <w:lang w:val="es-CL"/>
        </w:rPr>
        <w:t xml:space="preserve">();     </w:t>
      </w:r>
      <w:r w:rsidRPr="00CB573D">
        <w:rPr>
          <w:rFonts w:ascii="Arial" w:eastAsia="Arial" w:hAnsi="Arial" w:cs="Arial"/>
          <w:i/>
          <w:iCs/>
          <w:color w:val="171923"/>
          <w:lang w:val="es-CL"/>
        </w:rPr>
        <w:t xml:space="preserve">// Transcripciones </w:t>
      </w:r>
      <w:proofErr w:type="spellStart"/>
      <w:r w:rsidRPr="00CB573D">
        <w:rPr>
          <w:rFonts w:ascii="Arial" w:eastAsia="Arial" w:hAnsi="Arial" w:cs="Arial"/>
          <w:i/>
          <w:iCs/>
          <w:color w:val="171923"/>
          <w:lang w:val="es-CL"/>
        </w:rPr>
        <w:t>fake</w:t>
      </w:r>
      <w:proofErr w:type="spellEnd"/>
    </w:p>
    <w:p w14:paraId="5C6D383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useDIDMock</w:t>
      </w:r>
      <w:proofErr w:type="spellEnd"/>
      <w:r w:rsidRPr="00CB573D">
        <w:rPr>
          <w:rFonts w:ascii="Arial" w:eastAsia="Arial" w:hAnsi="Arial" w:cs="Arial"/>
          <w:color w:val="171923"/>
          <w:lang w:val="es-CL"/>
        </w:rPr>
        <w:t xml:space="preserve">();     </w:t>
      </w:r>
      <w:r w:rsidRPr="00CB573D">
        <w:rPr>
          <w:rFonts w:ascii="Arial" w:eastAsia="Arial" w:hAnsi="Arial" w:cs="Arial"/>
          <w:i/>
          <w:iCs/>
          <w:color w:val="171923"/>
          <w:lang w:val="es-CL"/>
        </w:rPr>
        <w:t>// Avatares de prueba</w:t>
      </w:r>
    </w:p>
    <w:p w14:paraId="0C95C0A7" w14:textId="680C708D" w:rsidR="00327AC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7533D2EB" w14:textId="77777777" w:rsidR="00327ACD" w:rsidRPr="00CB573D" w:rsidRDefault="00327ACD" w:rsidP="00CB573D">
      <w:pPr>
        <w:spacing w:after="0" w:line="240" w:lineRule="auto"/>
        <w:rPr>
          <w:rFonts w:ascii="Arial" w:eastAsia="Arial" w:hAnsi="Arial" w:cs="Arial"/>
          <w:color w:val="171923"/>
          <w:lang w:val="es-CL"/>
        </w:rPr>
      </w:pPr>
    </w:p>
    <w:p w14:paraId="22A01EE9" w14:textId="77777777" w:rsidR="00CB573D" w:rsidRPr="00CB573D" w:rsidRDefault="00CB573D" w:rsidP="00CB573D">
      <w:pPr>
        <w:numPr>
          <w:ilvl w:val="0"/>
          <w:numId w:val="68"/>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Plan de contingencia financiera</w:t>
      </w:r>
      <w:r w:rsidRPr="00CB573D">
        <w:rPr>
          <w:rFonts w:ascii="Arial" w:eastAsia="Arial" w:hAnsi="Arial" w:cs="Arial"/>
          <w:color w:val="171923"/>
          <w:lang w:val="es-CL"/>
        </w:rPr>
        <w:t xml:space="preserve"> </w:t>
      </w:r>
    </w:p>
    <w:p w14:paraId="73CE9906" w14:textId="77777777" w:rsidR="00CB573D" w:rsidRPr="00CB573D" w:rsidRDefault="00CB573D" w:rsidP="00327ACD">
      <w:pPr>
        <w:pStyle w:val="Prrafodelista"/>
        <w:numPr>
          <w:ilvl w:val="0"/>
          <w:numId w:val="17"/>
        </w:numPr>
        <w:spacing w:after="0" w:line="240" w:lineRule="auto"/>
        <w:rPr>
          <w:rFonts w:ascii="Arial" w:eastAsia="Arial" w:hAnsi="Arial" w:cs="Arial"/>
          <w:color w:val="171923"/>
          <w:lang w:val="es-CL"/>
        </w:rPr>
      </w:pPr>
      <w:r w:rsidRPr="00CB573D">
        <w:rPr>
          <w:rFonts w:ascii="Arial" w:eastAsia="Arial" w:hAnsi="Arial" w:cs="Arial"/>
          <w:color w:val="171923"/>
          <w:lang w:val="es-CL"/>
        </w:rPr>
        <w:t>Reserva de $50 USD para compra de créditos adicionales si necesario</w:t>
      </w:r>
    </w:p>
    <w:p w14:paraId="57D166DA" w14:textId="77777777" w:rsidR="00CB573D" w:rsidRPr="00CB573D" w:rsidRDefault="00CB573D" w:rsidP="00327ACD">
      <w:pPr>
        <w:pStyle w:val="Prrafodelista"/>
        <w:numPr>
          <w:ilvl w:val="0"/>
          <w:numId w:val="17"/>
        </w:numPr>
        <w:spacing w:after="0" w:line="240" w:lineRule="auto"/>
        <w:rPr>
          <w:rFonts w:ascii="Arial" w:eastAsia="Arial" w:hAnsi="Arial" w:cs="Arial"/>
          <w:color w:val="171923"/>
          <w:lang w:val="es-CL"/>
        </w:rPr>
      </w:pPr>
      <w:r w:rsidRPr="00CB573D">
        <w:rPr>
          <w:rFonts w:ascii="Arial" w:eastAsia="Arial" w:hAnsi="Arial" w:cs="Arial"/>
          <w:color w:val="171923"/>
          <w:lang w:val="es-CL"/>
        </w:rPr>
        <w:t>Solicitud de créditos educativos adicionales a proveedores</w:t>
      </w:r>
    </w:p>
    <w:p w14:paraId="176393C9" w14:textId="77777777" w:rsidR="00CB573D" w:rsidRDefault="00CB573D" w:rsidP="00327ACD">
      <w:pPr>
        <w:pStyle w:val="Prrafodelista"/>
        <w:numPr>
          <w:ilvl w:val="0"/>
          <w:numId w:val="17"/>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Fundraising</w:t>
      </w:r>
      <w:proofErr w:type="spellEnd"/>
      <w:r w:rsidRPr="00CB573D">
        <w:rPr>
          <w:rFonts w:ascii="Arial" w:eastAsia="Arial" w:hAnsi="Arial" w:cs="Arial"/>
          <w:color w:val="171923"/>
          <w:lang w:val="es-CL"/>
        </w:rPr>
        <w:t xml:space="preserve"> interno del equipo si crítico</w:t>
      </w:r>
    </w:p>
    <w:p w14:paraId="165D3AAD" w14:textId="77777777" w:rsidR="00327ACD" w:rsidRPr="00CB573D" w:rsidRDefault="00327ACD" w:rsidP="00327ACD">
      <w:pPr>
        <w:pStyle w:val="Prrafodelista"/>
        <w:spacing w:after="0" w:line="240" w:lineRule="auto"/>
        <w:ind w:left="1080"/>
        <w:rPr>
          <w:rFonts w:ascii="Arial" w:eastAsia="Arial" w:hAnsi="Arial" w:cs="Arial"/>
          <w:color w:val="171923"/>
          <w:lang w:val="es-CL"/>
        </w:rPr>
      </w:pPr>
    </w:p>
    <w:p w14:paraId="622950A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Métricas de éxito:</w:t>
      </w:r>
    </w:p>
    <w:p w14:paraId="6607C6D8" w14:textId="43043727" w:rsidR="00CB573D" w:rsidRPr="00CB573D" w:rsidRDefault="00CB573D" w:rsidP="00327ACD">
      <w:pPr>
        <w:pStyle w:val="Prrafodelista"/>
        <w:numPr>
          <w:ilvl w:val="0"/>
          <w:numId w:val="17"/>
        </w:numPr>
        <w:spacing w:after="0" w:line="240" w:lineRule="auto"/>
        <w:rPr>
          <w:rFonts w:ascii="Arial" w:eastAsia="Arial" w:hAnsi="Arial" w:cs="Arial"/>
          <w:color w:val="171923"/>
          <w:lang w:val="es-CL"/>
        </w:rPr>
      </w:pPr>
      <w:r w:rsidRPr="00CB573D">
        <w:rPr>
          <w:rFonts w:ascii="Arial" w:eastAsia="Arial" w:hAnsi="Arial" w:cs="Arial"/>
          <w:color w:val="171923"/>
          <w:lang w:val="es-CL"/>
        </w:rPr>
        <w:t>Costos mensuales &lt; $10 USD durante desarrollo</w:t>
      </w:r>
    </w:p>
    <w:p w14:paraId="536444CD" w14:textId="3511A2B6" w:rsidR="00CB573D" w:rsidRPr="00CB573D" w:rsidRDefault="00CB573D" w:rsidP="00327ACD">
      <w:pPr>
        <w:pStyle w:val="Prrafodelista"/>
        <w:numPr>
          <w:ilvl w:val="0"/>
          <w:numId w:val="17"/>
        </w:numPr>
        <w:spacing w:after="0" w:line="240" w:lineRule="auto"/>
        <w:rPr>
          <w:rFonts w:ascii="Arial" w:eastAsia="Arial" w:hAnsi="Arial" w:cs="Arial"/>
          <w:color w:val="171923"/>
          <w:lang w:val="es-CL"/>
        </w:rPr>
      </w:pPr>
      <w:r w:rsidRPr="00CB573D">
        <w:rPr>
          <w:rFonts w:ascii="Arial" w:eastAsia="Arial" w:hAnsi="Arial" w:cs="Arial"/>
          <w:color w:val="171923"/>
          <w:lang w:val="es-CL"/>
        </w:rPr>
        <w:t>Créditos suficientes hasta presentación final</w:t>
      </w:r>
    </w:p>
    <w:p w14:paraId="48B061BC" w14:textId="77478669" w:rsidR="00CB573D" w:rsidRPr="00CB573D" w:rsidRDefault="00CB573D" w:rsidP="00327ACD">
      <w:pPr>
        <w:pStyle w:val="Prrafodelista"/>
        <w:numPr>
          <w:ilvl w:val="0"/>
          <w:numId w:val="17"/>
        </w:numPr>
        <w:spacing w:after="0" w:line="240" w:lineRule="auto"/>
        <w:rPr>
          <w:rFonts w:ascii="Arial" w:eastAsia="Arial" w:hAnsi="Arial" w:cs="Arial"/>
          <w:color w:val="171923"/>
          <w:lang w:val="es-CL"/>
        </w:rPr>
      </w:pPr>
      <w:r w:rsidRPr="00CB573D">
        <w:rPr>
          <w:rFonts w:ascii="Arial" w:eastAsia="Arial" w:hAnsi="Arial" w:cs="Arial"/>
          <w:color w:val="171923"/>
          <w:lang w:val="es-CL"/>
        </w:rPr>
        <w:t>Alertas activadas al 50% y 80% de cuota</w:t>
      </w:r>
    </w:p>
    <w:p w14:paraId="31A24D67" w14:textId="77777777" w:rsidR="00CB573D" w:rsidRPr="00CB573D" w:rsidRDefault="00000000" w:rsidP="00CB573D">
      <w:pPr>
        <w:spacing w:after="0" w:line="240" w:lineRule="auto"/>
        <w:rPr>
          <w:rFonts w:ascii="Arial" w:eastAsia="Arial" w:hAnsi="Arial" w:cs="Arial"/>
          <w:color w:val="171923"/>
          <w:lang w:val="es-CL"/>
        </w:rPr>
      </w:pPr>
      <w:r>
        <w:rPr>
          <w:rFonts w:ascii="Arial" w:eastAsia="Arial" w:hAnsi="Arial" w:cs="Arial"/>
          <w:color w:val="171923"/>
          <w:lang w:val="es-CL"/>
        </w:rPr>
        <w:pict w14:anchorId="02C03CF5">
          <v:rect id="_x0000_i1025" style="width:0;height:1.5pt" o:hralign="center" o:hrstd="t" o:hr="t" fillcolor="#a0a0a0" stroked="f"/>
        </w:pict>
      </w:r>
    </w:p>
    <w:p w14:paraId="3A8035AB" w14:textId="77777777" w:rsidR="00CB573D" w:rsidRPr="00CB573D" w:rsidRDefault="00CB573D" w:rsidP="00CB573D">
      <w:pPr>
        <w:spacing w:after="0" w:line="240" w:lineRule="auto"/>
        <w:rPr>
          <w:rFonts w:ascii="Arial" w:eastAsia="Arial" w:hAnsi="Arial" w:cs="Arial"/>
          <w:b/>
          <w:bCs/>
          <w:color w:val="171923"/>
          <w:lang w:val="es-CL"/>
        </w:rPr>
      </w:pPr>
      <w:r w:rsidRPr="00CB573D">
        <w:rPr>
          <w:rFonts w:ascii="Arial" w:eastAsia="Arial" w:hAnsi="Arial" w:cs="Arial"/>
          <w:b/>
          <w:bCs/>
          <w:color w:val="171923"/>
          <w:lang w:val="es-CL"/>
        </w:rPr>
        <w:t xml:space="preserve">R4: Inconsistencia en </w:t>
      </w:r>
      <w:proofErr w:type="spellStart"/>
      <w:r w:rsidRPr="00CB573D">
        <w:rPr>
          <w:rFonts w:ascii="Arial" w:eastAsia="Arial" w:hAnsi="Arial" w:cs="Arial"/>
          <w:b/>
          <w:bCs/>
          <w:color w:val="171923"/>
          <w:lang w:val="es-CL"/>
        </w:rPr>
        <w:t>Feedback</w:t>
      </w:r>
      <w:proofErr w:type="spellEnd"/>
      <w:r w:rsidRPr="00CB573D">
        <w:rPr>
          <w:rFonts w:ascii="Arial" w:eastAsia="Arial" w:hAnsi="Arial" w:cs="Arial"/>
          <w:b/>
          <w:bCs/>
          <w:color w:val="171923"/>
          <w:lang w:val="es-CL"/>
        </w:rPr>
        <w:t xml:space="preserve"> de IA</w:t>
      </w:r>
    </w:p>
    <w:p w14:paraId="6397C56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Descripción del riesgo:</w:t>
      </w:r>
      <w:r w:rsidRPr="00CB573D">
        <w:rPr>
          <w:rFonts w:ascii="Arial" w:eastAsia="Arial" w:hAnsi="Arial" w:cs="Arial"/>
          <w:color w:val="171923"/>
          <w:lang w:val="es-CL"/>
        </w:rPr>
        <w:t xml:space="preserve"> GPT-4 es un modelo de lenguaje probabilístico. Dos respuestas idénticas pueden recibir </w:t>
      </w:r>
      <w:proofErr w:type="spellStart"/>
      <w:r w:rsidRPr="00CB573D">
        <w:rPr>
          <w:rFonts w:ascii="Arial" w:eastAsia="Arial" w:hAnsi="Arial" w:cs="Arial"/>
          <w:color w:val="171923"/>
          <w:lang w:val="es-CL"/>
        </w:rPr>
        <w:t>feedback</w:t>
      </w:r>
      <w:proofErr w:type="spellEnd"/>
      <w:r w:rsidRPr="00CB573D">
        <w:rPr>
          <w:rFonts w:ascii="Arial" w:eastAsia="Arial" w:hAnsi="Arial" w:cs="Arial"/>
          <w:color w:val="171923"/>
          <w:lang w:val="es-CL"/>
        </w:rPr>
        <w:t xml:space="preserve"> diferente, afectando:</w:t>
      </w:r>
    </w:p>
    <w:p w14:paraId="507BCF10" w14:textId="77777777" w:rsidR="00CB573D" w:rsidRPr="00CB573D" w:rsidRDefault="00CB573D" w:rsidP="00CB573D">
      <w:pPr>
        <w:numPr>
          <w:ilvl w:val="0"/>
          <w:numId w:val="70"/>
        </w:numPr>
        <w:spacing w:after="0" w:line="240" w:lineRule="auto"/>
        <w:rPr>
          <w:rFonts w:ascii="Arial" w:eastAsia="Arial" w:hAnsi="Arial" w:cs="Arial"/>
          <w:color w:val="171923"/>
          <w:lang w:val="es-CL"/>
        </w:rPr>
      </w:pPr>
      <w:r w:rsidRPr="00CB573D">
        <w:rPr>
          <w:rFonts w:ascii="Arial" w:eastAsia="Arial" w:hAnsi="Arial" w:cs="Arial"/>
          <w:color w:val="171923"/>
          <w:lang w:val="es-CL"/>
        </w:rPr>
        <w:t>Credibilidad del sistema</w:t>
      </w:r>
    </w:p>
    <w:p w14:paraId="38C374D3" w14:textId="77777777" w:rsidR="00CB573D" w:rsidRPr="00CB573D" w:rsidRDefault="00CB573D" w:rsidP="00CB573D">
      <w:pPr>
        <w:numPr>
          <w:ilvl w:val="0"/>
          <w:numId w:val="70"/>
        </w:numPr>
        <w:spacing w:after="0" w:line="240" w:lineRule="auto"/>
        <w:rPr>
          <w:rFonts w:ascii="Arial" w:eastAsia="Arial" w:hAnsi="Arial" w:cs="Arial"/>
          <w:color w:val="171923"/>
          <w:lang w:val="es-CL"/>
        </w:rPr>
      </w:pPr>
      <w:r w:rsidRPr="00CB573D">
        <w:rPr>
          <w:rFonts w:ascii="Arial" w:eastAsia="Arial" w:hAnsi="Arial" w:cs="Arial"/>
          <w:color w:val="171923"/>
          <w:lang w:val="es-CL"/>
        </w:rPr>
        <w:t>Experiencia de usuario</w:t>
      </w:r>
    </w:p>
    <w:p w14:paraId="3D659E97" w14:textId="77777777" w:rsidR="00CB573D" w:rsidRDefault="00CB573D" w:rsidP="00CB573D">
      <w:pPr>
        <w:numPr>
          <w:ilvl w:val="0"/>
          <w:numId w:val="70"/>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Validez pedagógica del </w:t>
      </w:r>
      <w:proofErr w:type="spellStart"/>
      <w:r w:rsidRPr="00CB573D">
        <w:rPr>
          <w:rFonts w:ascii="Arial" w:eastAsia="Arial" w:hAnsi="Arial" w:cs="Arial"/>
          <w:color w:val="171923"/>
          <w:lang w:val="es-CL"/>
        </w:rPr>
        <w:t>feedback</w:t>
      </w:r>
      <w:proofErr w:type="spellEnd"/>
    </w:p>
    <w:p w14:paraId="5F21F216" w14:textId="77777777" w:rsidR="00327ACD" w:rsidRPr="00CB573D" w:rsidRDefault="00327ACD" w:rsidP="00327ACD">
      <w:pPr>
        <w:spacing w:after="0" w:line="240" w:lineRule="auto"/>
        <w:ind w:left="720"/>
        <w:rPr>
          <w:rFonts w:ascii="Arial" w:eastAsia="Arial" w:hAnsi="Arial" w:cs="Arial"/>
          <w:color w:val="171923"/>
          <w:lang w:val="es-CL"/>
        </w:rPr>
      </w:pPr>
    </w:p>
    <w:p w14:paraId="7E81DBD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Probabilidad:</w:t>
      </w:r>
      <w:r w:rsidRPr="00CB573D">
        <w:rPr>
          <w:rFonts w:ascii="Arial" w:eastAsia="Arial" w:hAnsi="Arial" w:cs="Arial"/>
          <w:color w:val="171923"/>
          <w:lang w:val="es-CL"/>
        </w:rPr>
        <w:t xml:space="preserve"> Media (40-50%)</w:t>
      </w:r>
    </w:p>
    <w:p w14:paraId="56DB06BE" w14:textId="77777777" w:rsidR="00CB573D" w:rsidRPr="00CB573D" w:rsidRDefault="00CB573D" w:rsidP="00CB573D">
      <w:pPr>
        <w:numPr>
          <w:ilvl w:val="0"/>
          <w:numId w:val="71"/>
        </w:numPr>
        <w:spacing w:after="0" w:line="240" w:lineRule="auto"/>
        <w:rPr>
          <w:rFonts w:ascii="Arial" w:eastAsia="Arial" w:hAnsi="Arial" w:cs="Arial"/>
          <w:color w:val="171923"/>
          <w:lang w:val="es-CL"/>
        </w:rPr>
      </w:pPr>
      <w:r w:rsidRPr="00CB573D">
        <w:rPr>
          <w:rFonts w:ascii="Arial" w:eastAsia="Arial" w:hAnsi="Arial" w:cs="Arial"/>
          <w:color w:val="171923"/>
          <w:lang w:val="es-CL"/>
        </w:rPr>
        <w:t>Modelos de lenguaje tienen inherente variabilidad</w:t>
      </w:r>
    </w:p>
    <w:p w14:paraId="2B9E7FD1" w14:textId="77777777" w:rsidR="00CB573D" w:rsidRDefault="00CB573D" w:rsidP="00CB573D">
      <w:pPr>
        <w:numPr>
          <w:ilvl w:val="0"/>
          <w:numId w:val="71"/>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Sin </w:t>
      </w:r>
      <w:proofErr w:type="spellStart"/>
      <w:r w:rsidRPr="00CB573D">
        <w:rPr>
          <w:rFonts w:ascii="Arial" w:eastAsia="Arial" w:hAnsi="Arial" w:cs="Arial"/>
          <w:color w:val="171923"/>
          <w:lang w:val="es-CL"/>
        </w:rPr>
        <w:t>prompts</w:t>
      </w:r>
      <w:proofErr w:type="spellEnd"/>
      <w:r w:rsidRPr="00CB573D">
        <w:rPr>
          <w:rFonts w:ascii="Arial" w:eastAsia="Arial" w:hAnsi="Arial" w:cs="Arial"/>
          <w:color w:val="171923"/>
          <w:lang w:val="es-CL"/>
        </w:rPr>
        <w:t xml:space="preserve"> estructurados, variabilidad alta</w:t>
      </w:r>
    </w:p>
    <w:p w14:paraId="285CE793" w14:textId="77777777" w:rsidR="00327ACD" w:rsidRPr="00CB573D" w:rsidRDefault="00327ACD" w:rsidP="00327ACD">
      <w:pPr>
        <w:spacing w:after="0" w:line="240" w:lineRule="auto"/>
        <w:ind w:left="720"/>
        <w:rPr>
          <w:rFonts w:ascii="Arial" w:eastAsia="Arial" w:hAnsi="Arial" w:cs="Arial"/>
          <w:color w:val="171923"/>
          <w:lang w:val="es-CL"/>
        </w:rPr>
      </w:pPr>
    </w:p>
    <w:p w14:paraId="40FE023A" w14:textId="77777777" w:rsidR="00327ACD" w:rsidRDefault="00327ACD">
      <w:pPr>
        <w:rPr>
          <w:rFonts w:ascii="Arial" w:eastAsia="Arial" w:hAnsi="Arial" w:cs="Arial"/>
          <w:b/>
          <w:bCs/>
          <w:color w:val="171923"/>
          <w:lang w:val="es-CL"/>
        </w:rPr>
      </w:pPr>
      <w:r>
        <w:rPr>
          <w:rFonts w:ascii="Arial" w:eastAsia="Arial" w:hAnsi="Arial" w:cs="Arial"/>
          <w:b/>
          <w:bCs/>
          <w:color w:val="171923"/>
          <w:lang w:val="es-CL"/>
        </w:rPr>
        <w:br w:type="page"/>
      </w:r>
    </w:p>
    <w:p w14:paraId="7A9A31C4" w14:textId="0F2CB3E5"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lastRenderedPageBreak/>
        <w:t>Impacto:</w:t>
      </w:r>
      <w:r w:rsidRPr="00CB573D">
        <w:rPr>
          <w:rFonts w:ascii="Arial" w:eastAsia="Arial" w:hAnsi="Arial" w:cs="Arial"/>
          <w:color w:val="171923"/>
          <w:lang w:val="es-CL"/>
        </w:rPr>
        <w:t xml:space="preserve"> Alto</w:t>
      </w:r>
    </w:p>
    <w:p w14:paraId="087418EE" w14:textId="77777777" w:rsidR="00CB573D" w:rsidRPr="00CB573D" w:rsidRDefault="00CB573D" w:rsidP="00CB573D">
      <w:pPr>
        <w:numPr>
          <w:ilvl w:val="0"/>
          <w:numId w:val="72"/>
        </w:numPr>
        <w:spacing w:after="0" w:line="240" w:lineRule="auto"/>
        <w:rPr>
          <w:rFonts w:ascii="Arial" w:eastAsia="Arial" w:hAnsi="Arial" w:cs="Arial"/>
          <w:color w:val="171923"/>
          <w:lang w:val="es-CL"/>
        </w:rPr>
      </w:pPr>
      <w:r w:rsidRPr="00CB573D">
        <w:rPr>
          <w:rFonts w:ascii="Arial" w:eastAsia="Arial" w:hAnsi="Arial" w:cs="Arial"/>
          <w:color w:val="171923"/>
          <w:lang w:val="es-CL"/>
        </w:rPr>
        <w:t>Usuarios pierden confianza en el sistema</w:t>
      </w:r>
    </w:p>
    <w:p w14:paraId="68ED0527" w14:textId="77777777" w:rsidR="00CB573D" w:rsidRPr="00CB573D" w:rsidRDefault="00CB573D" w:rsidP="00CB573D">
      <w:pPr>
        <w:numPr>
          <w:ilvl w:val="0"/>
          <w:numId w:val="72"/>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Feedback</w:t>
      </w:r>
      <w:proofErr w:type="spellEnd"/>
      <w:r w:rsidRPr="00CB573D">
        <w:rPr>
          <w:rFonts w:ascii="Arial" w:eastAsia="Arial" w:hAnsi="Arial" w:cs="Arial"/>
          <w:color w:val="171923"/>
          <w:lang w:val="es-CL"/>
        </w:rPr>
        <w:t xml:space="preserve"> contradictorio es peor que no tener </w:t>
      </w:r>
      <w:proofErr w:type="spellStart"/>
      <w:r w:rsidRPr="00CB573D">
        <w:rPr>
          <w:rFonts w:ascii="Arial" w:eastAsia="Arial" w:hAnsi="Arial" w:cs="Arial"/>
          <w:color w:val="171923"/>
          <w:lang w:val="es-CL"/>
        </w:rPr>
        <w:t>feedback</w:t>
      </w:r>
      <w:proofErr w:type="spellEnd"/>
    </w:p>
    <w:p w14:paraId="67EB86D4" w14:textId="77777777" w:rsidR="00CB573D" w:rsidRDefault="00CB573D" w:rsidP="00CB573D">
      <w:pPr>
        <w:numPr>
          <w:ilvl w:val="0"/>
          <w:numId w:val="72"/>
        </w:numPr>
        <w:spacing w:after="0" w:line="240" w:lineRule="auto"/>
        <w:rPr>
          <w:rFonts w:ascii="Arial" w:eastAsia="Arial" w:hAnsi="Arial" w:cs="Arial"/>
          <w:color w:val="171923"/>
          <w:lang w:val="es-CL"/>
        </w:rPr>
      </w:pPr>
      <w:r w:rsidRPr="00CB573D">
        <w:rPr>
          <w:rFonts w:ascii="Arial" w:eastAsia="Arial" w:hAnsi="Arial" w:cs="Arial"/>
          <w:color w:val="171923"/>
          <w:lang w:val="es-CL"/>
        </w:rPr>
        <w:t>Puede perpetuar sesgos del modelo</w:t>
      </w:r>
    </w:p>
    <w:p w14:paraId="30D5D6EA" w14:textId="77777777" w:rsidR="00327ACD" w:rsidRPr="00CB573D" w:rsidRDefault="00327ACD" w:rsidP="00327ACD">
      <w:pPr>
        <w:spacing w:after="0" w:line="240" w:lineRule="auto"/>
        <w:ind w:left="720"/>
        <w:rPr>
          <w:rFonts w:ascii="Arial" w:eastAsia="Arial" w:hAnsi="Arial" w:cs="Arial"/>
          <w:color w:val="171923"/>
          <w:lang w:val="es-CL"/>
        </w:rPr>
      </w:pPr>
    </w:p>
    <w:p w14:paraId="51A04ECD" w14:textId="77777777" w:rsidR="00CB573D" w:rsidRDefault="00CB573D" w:rsidP="00CB573D">
      <w:pPr>
        <w:spacing w:after="0" w:line="240" w:lineRule="auto"/>
        <w:rPr>
          <w:rFonts w:ascii="Arial" w:eastAsia="Arial" w:hAnsi="Arial" w:cs="Arial"/>
          <w:b/>
          <w:bCs/>
          <w:color w:val="171923"/>
          <w:lang w:val="es-CL"/>
        </w:rPr>
      </w:pPr>
      <w:r w:rsidRPr="00CB573D">
        <w:rPr>
          <w:rFonts w:ascii="Arial" w:eastAsia="Arial" w:hAnsi="Arial" w:cs="Arial"/>
          <w:b/>
          <w:bCs/>
          <w:color w:val="171923"/>
          <w:lang w:val="es-CL"/>
        </w:rPr>
        <w:t>Estrategias de mitigación:</w:t>
      </w:r>
    </w:p>
    <w:p w14:paraId="3109D8C3" w14:textId="77777777" w:rsidR="00327ACD" w:rsidRPr="00CB573D" w:rsidRDefault="00327ACD" w:rsidP="00CB573D">
      <w:pPr>
        <w:spacing w:after="0" w:line="240" w:lineRule="auto"/>
        <w:rPr>
          <w:rFonts w:ascii="Arial" w:eastAsia="Arial" w:hAnsi="Arial" w:cs="Arial"/>
          <w:color w:val="171923"/>
          <w:lang w:val="es-CL"/>
        </w:rPr>
      </w:pPr>
    </w:p>
    <w:p w14:paraId="0DFBFBDF" w14:textId="77777777" w:rsidR="00CB573D" w:rsidRPr="00CB573D" w:rsidRDefault="00CB573D" w:rsidP="00CB573D">
      <w:pPr>
        <w:numPr>
          <w:ilvl w:val="0"/>
          <w:numId w:val="73"/>
        </w:numPr>
        <w:spacing w:after="0" w:line="240" w:lineRule="auto"/>
        <w:rPr>
          <w:rFonts w:ascii="Arial" w:eastAsia="Arial" w:hAnsi="Arial" w:cs="Arial"/>
          <w:color w:val="171923"/>
          <w:lang w:val="es-CL"/>
        </w:rPr>
      </w:pPr>
      <w:proofErr w:type="spellStart"/>
      <w:r w:rsidRPr="00CB573D">
        <w:rPr>
          <w:rFonts w:ascii="Arial" w:eastAsia="Arial" w:hAnsi="Arial" w:cs="Arial"/>
          <w:b/>
          <w:bCs/>
          <w:color w:val="171923"/>
          <w:lang w:val="es-CL"/>
        </w:rPr>
        <w:t>Prompts</w:t>
      </w:r>
      <w:proofErr w:type="spellEnd"/>
      <w:r w:rsidRPr="00CB573D">
        <w:rPr>
          <w:rFonts w:ascii="Arial" w:eastAsia="Arial" w:hAnsi="Arial" w:cs="Arial"/>
          <w:b/>
          <w:bCs/>
          <w:color w:val="171923"/>
          <w:lang w:val="es-CL"/>
        </w:rPr>
        <w:t xml:space="preserve"> estructurados con formato de salida definido</w:t>
      </w:r>
    </w:p>
    <w:p w14:paraId="16FA54FC"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1C9AF927"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feedbackPrompt</w:t>
      </w:r>
      <w:proofErr w:type="spellEnd"/>
      <w:r w:rsidRPr="00CB573D">
        <w:rPr>
          <w:rFonts w:ascii="Arial" w:eastAsia="Arial" w:hAnsi="Arial" w:cs="Arial"/>
          <w:color w:val="171923"/>
          <w:lang w:val="es-CL"/>
        </w:rPr>
        <w:t xml:space="preserve"> = `</w:t>
      </w:r>
    </w:p>
    <w:p w14:paraId="00550A1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Eres un evaluador experto de entrevistas técnicas. Analiza la siguiente respuesta según los criterios EXACTOS:</w:t>
      </w:r>
    </w:p>
    <w:p w14:paraId="5970BB51" w14:textId="77777777" w:rsidR="00CB573D" w:rsidRPr="00CB573D" w:rsidRDefault="00CB573D" w:rsidP="00CB573D">
      <w:pPr>
        <w:spacing w:after="0" w:line="240" w:lineRule="auto"/>
        <w:rPr>
          <w:rFonts w:ascii="Arial" w:eastAsia="Arial" w:hAnsi="Arial" w:cs="Arial"/>
          <w:color w:val="171923"/>
          <w:lang w:val="es-CL"/>
        </w:rPr>
      </w:pPr>
    </w:p>
    <w:p w14:paraId="54CEFDA6"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RESPUESTA DEL CANDIDATO:</w:t>
      </w:r>
    </w:p>
    <w:p w14:paraId="23E5AEC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roofErr w:type="spellStart"/>
      <w:r w:rsidRPr="00CB573D">
        <w:rPr>
          <w:rFonts w:ascii="Arial" w:eastAsia="Arial" w:hAnsi="Arial" w:cs="Arial"/>
          <w:color w:val="171923"/>
          <w:lang w:val="es-CL"/>
        </w:rPr>
        <w:t>userResponse</w:t>
      </w:r>
      <w:proofErr w:type="spellEnd"/>
      <w:r w:rsidRPr="00CB573D">
        <w:rPr>
          <w:rFonts w:ascii="Arial" w:eastAsia="Arial" w:hAnsi="Arial" w:cs="Arial"/>
          <w:color w:val="171923"/>
          <w:lang w:val="es-CL"/>
        </w:rPr>
        <w:t>}"</w:t>
      </w:r>
    </w:p>
    <w:p w14:paraId="3D6E2011" w14:textId="77777777" w:rsidR="00CB573D" w:rsidRPr="00CB573D" w:rsidRDefault="00CB573D" w:rsidP="00CB573D">
      <w:pPr>
        <w:spacing w:after="0" w:line="240" w:lineRule="auto"/>
        <w:rPr>
          <w:rFonts w:ascii="Arial" w:eastAsia="Arial" w:hAnsi="Arial" w:cs="Arial"/>
          <w:color w:val="171923"/>
          <w:lang w:val="es-CL"/>
        </w:rPr>
      </w:pPr>
    </w:p>
    <w:p w14:paraId="44D112F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PREGUNTA REALIZADA:</w:t>
      </w:r>
    </w:p>
    <w:p w14:paraId="23D1E2C1"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roofErr w:type="spellStart"/>
      <w:r w:rsidRPr="00CB573D">
        <w:rPr>
          <w:rFonts w:ascii="Arial" w:eastAsia="Arial" w:hAnsi="Arial" w:cs="Arial"/>
          <w:color w:val="171923"/>
          <w:lang w:val="es-CL"/>
        </w:rPr>
        <w:t>question</w:t>
      </w:r>
      <w:proofErr w:type="spellEnd"/>
      <w:r w:rsidRPr="00CB573D">
        <w:rPr>
          <w:rFonts w:ascii="Arial" w:eastAsia="Arial" w:hAnsi="Arial" w:cs="Arial"/>
          <w:color w:val="171923"/>
          <w:lang w:val="es-CL"/>
        </w:rPr>
        <w:t>}"</w:t>
      </w:r>
    </w:p>
    <w:p w14:paraId="45F4C919" w14:textId="77777777" w:rsidR="00CB573D" w:rsidRPr="00CB573D" w:rsidRDefault="00CB573D" w:rsidP="00CB573D">
      <w:pPr>
        <w:spacing w:after="0" w:line="240" w:lineRule="auto"/>
        <w:rPr>
          <w:rFonts w:ascii="Arial" w:eastAsia="Arial" w:hAnsi="Arial" w:cs="Arial"/>
          <w:color w:val="171923"/>
          <w:lang w:val="es-CL"/>
        </w:rPr>
      </w:pPr>
    </w:p>
    <w:p w14:paraId="5AD3ACC1" w14:textId="77777777" w:rsidR="00CB573D" w:rsidRPr="00327ACD" w:rsidRDefault="00CB573D" w:rsidP="00CB573D">
      <w:pPr>
        <w:spacing w:after="0" w:line="240" w:lineRule="auto"/>
        <w:rPr>
          <w:rFonts w:ascii="Arial" w:eastAsia="Arial" w:hAnsi="Arial" w:cs="Arial"/>
          <w:b/>
          <w:bCs/>
          <w:color w:val="171923"/>
          <w:lang w:val="es-CL"/>
        </w:rPr>
      </w:pPr>
      <w:r w:rsidRPr="00327ACD">
        <w:rPr>
          <w:rFonts w:ascii="Arial" w:eastAsia="Arial" w:hAnsi="Arial" w:cs="Arial"/>
          <w:b/>
          <w:bCs/>
          <w:color w:val="171923"/>
          <w:lang w:val="es-CL"/>
        </w:rPr>
        <w:t>CRITERIOS DE EVALUACIÓN (escala 1-10):</w:t>
      </w:r>
    </w:p>
    <w:p w14:paraId="762681AD" w14:textId="77777777" w:rsidR="00327ACD" w:rsidRPr="00CB573D" w:rsidRDefault="00327ACD" w:rsidP="00CB573D">
      <w:pPr>
        <w:spacing w:after="0" w:line="240" w:lineRule="auto"/>
        <w:rPr>
          <w:rFonts w:ascii="Arial" w:eastAsia="Arial" w:hAnsi="Arial" w:cs="Arial"/>
          <w:color w:val="171923"/>
          <w:lang w:val="es-CL"/>
        </w:rPr>
      </w:pPr>
    </w:p>
    <w:p w14:paraId="05975EC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1. CLARIDAD: ¿La respuesta es coherente y fácil de entender?</w:t>
      </w:r>
    </w:p>
    <w:p w14:paraId="1B1CAD86"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2. PROFUNDIDAD TÉCNICA: ¿Demuestra conocimiento sólido del tema?</w:t>
      </w:r>
    </w:p>
    <w:p w14:paraId="3639B95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3. ESTRUCTURA: ¿Usa metodología STAR (Situación, Tarea, Acción, Resultado)?</w:t>
      </w:r>
    </w:p>
    <w:p w14:paraId="5F88C36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4. EJEMPLOS CONCRETOS: ¿Proporciona ejemplos específicos y relevantes?</w:t>
      </w:r>
    </w:p>
    <w:p w14:paraId="1CBE37F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5. RELEVANCIA: ¿Responde directamente a la pregunta?</w:t>
      </w:r>
    </w:p>
    <w:p w14:paraId="4875D2E0" w14:textId="77777777" w:rsidR="00CB573D" w:rsidRPr="00CB573D" w:rsidRDefault="00CB573D" w:rsidP="00CB573D">
      <w:pPr>
        <w:spacing w:after="0" w:line="240" w:lineRule="auto"/>
        <w:rPr>
          <w:rFonts w:ascii="Arial" w:eastAsia="Arial" w:hAnsi="Arial" w:cs="Arial"/>
          <w:color w:val="171923"/>
          <w:lang w:val="es-CL"/>
        </w:rPr>
      </w:pPr>
    </w:p>
    <w:p w14:paraId="6B27B48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Responde ÚNICAMENTE en este formato JSON:</w:t>
      </w:r>
    </w:p>
    <w:p w14:paraId="6D45F1D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2F5AB71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"puntuaciones": {</w:t>
      </w:r>
    </w:p>
    <w:p w14:paraId="462FCBC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"claridad": &lt;número 1-10&gt;,</w:t>
      </w:r>
    </w:p>
    <w:p w14:paraId="32AA190B"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profundidad_tecnica</w:t>
      </w:r>
      <w:proofErr w:type="spellEnd"/>
      <w:r w:rsidRPr="00CB573D">
        <w:rPr>
          <w:rFonts w:ascii="Arial" w:eastAsia="Arial" w:hAnsi="Arial" w:cs="Arial"/>
          <w:color w:val="171923"/>
          <w:lang w:val="es-CL"/>
        </w:rPr>
        <w:t>": &lt;número 1-10&gt;,</w:t>
      </w:r>
    </w:p>
    <w:p w14:paraId="428F7CD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"estructura": &lt;número 1-10&gt;,</w:t>
      </w:r>
    </w:p>
    <w:p w14:paraId="15B5D0CD"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ejemplos_concretos</w:t>
      </w:r>
      <w:proofErr w:type="spellEnd"/>
      <w:r w:rsidRPr="00CB573D">
        <w:rPr>
          <w:rFonts w:ascii="Arial" w:eastAsia="Arial" w:hAnsi="Arial" w:cs="Arial"/>
          <w:color w:val="171923"/>
          <w:lang w:val="es-CL"/>
        </w:rPr>
        <w:t>": &lt;número 1-10&gt;,</w:t>
      </w:r>
    </w:p>
    <w:p w14:paraId="7B1809E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"relevancia": &lt;número 1-10&gt;</w:t>
      </w:r>
    </w:p>
    <w:p w14:paraId="644012E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0921B55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puntuacion_total</w:t>
      </w:r>
      <w:proofErr w:type="spellEnd"/>
      <w:r w:rsidRPr="00CB573D">
        <w:rPr>
          <w:rFonts w:ascii="Arial" w:eastAsia="Arial" w:hAnsi="Arial" w:cs="Arial"/>
          <w:color w:val="171923"/>
          <w:lang w:val="es-CL"/>
        </w:rPr>
        <w:t>": &lt;promedio de las 5 métricas&gt;,</w:t>
      </w:r>
    </w:p>
    <w:p w14:paraId="6D36450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"fortalezas": [</w:t>
      </w:r>
    </w:p>
    <w:p w14:paraId="56043FB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"&lt;fortaleza 1&gt;",</w:t>
      </w:r>
    </w:p>
    <w:p w14:paraId="7C0D45A4"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"&lt;fortaleza 2&gt;"</w:t>
      </w:r>
    </w:p>
    <w:p w14:paraId="24358F94"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35D1E2E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areas_mejora</w:t>
      </w:r>
      <w:proofErr w:type="spellEnd"/>
      <w:r w:rsidRPr="00CB573D">
        <w:rPr>
          <w:rFonts w:ascii="Arial" w:eastAsia="Arial" w:hAnsi="Arial" w:cs="Arial"/>
          <w:color w:val="171923"/>
          <w:lang w:val="es-CL"/>
        </w:rPr>
        <w:t>": [</w:t>
      </w:r>
    </w:p>
    <w:p w14:paraId="4FFB86D9"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"&lt;área 1&gt;",</w:t>
      </w:r>
    </w:p>
    <w:p w14:paraId="7F710A1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"&lt;área 2&gt;"</w:t>
      </w:r>
    </w:p>
    <w:p w14:paraId="2E9E388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06EC6BA4"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sugerencias_concretas</w:t>
      </w:r>
      <w:proofErr w:type="spellEnd"/>
      <w:r w:rsidRPr="00CB573D">
        <w:rPr>
          <w:rFonts w:ascii="Arial" w:eastAsia="Arial" w:hAnsi="Arial" w:cs="Arial"/>
          <w:color w:val="171923"/>
          <w:lang w:val="es-CL"/>
        </w:rPr>
        <w:t>": [</w:t>
      </w:r>
    </w:p>
    <w:p w14:paraId="36EA3411"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"&lt;sugerencia accionable 1&gt;",</w:t>
      </w:r>
    </w:p>
    <w:p w14:paraId="51DC4093"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"&lt;sugerencia accionable 2&gt;"</w:t>
      </w:r>
    </w:p>
    <w:p w14:paraId="09A61D6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44C37FC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ejemplo_respuesta_mejorada</w:t>
      </w:r>
      <w:proofErr w:type="spellEnd"/>
      <w:r w:rsidRPr="00CB573D">
        <w:rPr>
          <w:rFonts w:ascii="Arial" w:eastAsia="Arial" w:hAnsi="Arial" w:cs="Arial"/>
          <w:color w:val="171923"/>
          <w:lang w:val="es-CL"/>
        </w:rPr>
        <w:t>": "&lt;versión mejorada de la respuesta&gt;"</w:t>
      </w:r>
    </w:p>
    <w:p w14:paraId="1B0A542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lastRenderedPageBreak/>
        <w:t>}</w:t>
      </w:r>
    </w:p>
    <w:p w14:paraId="764A5778" w14:textId="77777777" w:rsidR="00CB573D" w:rsidRPr="00CB573D" w:rsidRDefault="00CB573D" w:rsidP="00CB573D">
      <w:pPr>
        <w:spacing w:after="0" w:line="240" w:lineRule="auto"/>
        <w:rPr>
          <w:rFonts w:ascii="Arial" w:eastAsia="Arial" w:hAnsi="Arial" w:cs="Arial"/>
          <w:color w:val="171923"/>
          <w:lang w:val="es-CL"/>
        </w:rPr>
      </w:pPr>
    </w:p>
    <w:p w14:paraId="1D0A7C8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NO incluyas texto fuera del JSON. NO uses </w:t>
      </w:r>
      <w:proofErr w:type="spellStart"/>
      <w:r w:rsidRPr="00CB573D">
        <w:rPr>
          <w:rFonts w:ascii="Arial" w:eastAsia="Arial" w:hAnsi="Arial" w:cs="Arial"/>
          <w:color w:val="171923"/>
          <w:lang w:val="es-CL"/>
        </w:rPr>
        <w:t>markdown</w:t>
      </w:r>
      <w:proofErr w:type="spellEnd"/>
      <w:r w:rsidRPr="00CB573D">
        <w:rPr>
          <w:rFonts w:ascii="Arial" w:eastAsia="Arial" w:hAnsi="Arial" w:cs="Arial"/>
          <w:color w:val="171923"/>
          <w:lang w:val="es-CL"/>
        </w:rPr>
        <w:t>. Responde solo JSON válido.</w:t>
      </w:r>
    </w:p>
    <w:p w14:paraId="3656EF2D"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40225F6C" w14:textId="77777777" w:rsidR="00CB573D" w:rsidRPr="00327ACD" w:rsidRDefault="00CB573D" w:rsidP="00CB573D">
      <w:pPr>
        <w:numPr>
          <w:ilvl w:val="0"/>
          <w:numId w:val="74"/>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Validación de estructura de respuesta</w:t>
      </w:r>
    </w:p>
    <w:p w14:paraId="240EF53D" w14:textId="77777777" w:rsidR="00327ACD" w:rsidRPr="00CB573D" w:rsidRDefault="00327ACD" w:rsidP="00327ACD">
      <w:pPr>
        <w:spacing w:after="0" w:line="240" w:lineRule="auto"/>
        <w:ind w:left="720"/>
        <w:rPr>
          <w:rFonts w:ascii="Arial" w:eastAsia="Arial" w:hAnsi="Arial" w:cs="Arial"/>
          <w:color w:val="171923"/>
          <w:lang w:val="es-CL"/>
        </w:rPr>
      </w:pPr>
    </w:p>
    <w:p w14:paraId="01B3966B"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619E34BA"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function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validateFeedback</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apiResponse</w:t>
      </w:r>
      <w:proofErr w:type="spellEnd"/>
      <w:r w:rsidRPr="00CB573D">
        <w:rPr>
          <w:rFonts w:ascii="Arial" w:eastAsia="Arial" w:hAnsi="Arial" w:cs="Arial"/>
          <w:color w:val="171923"/>
          <w:lang w:val="es-CL"/>
        </w:rPr>
        <w:t>) {</w:t>
      </w:r>
    </w:p>
    <w:p w14:paraId="0D59A3B6"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required</w:t>
      </w:r>
      <w:proofErr w:type="spellEnd"/>
      <w:r w:rsidRPr="00CB573D">
        <w:rPr>
          <w:rFonts w:ascii="Arial" w:eastAsia="Arial" w:hAnsi="Arial" w:cs="Arial"/>
          <w:color w:val="171923"/>
          <w:lang w:val="es-CL"/>
        </w:rPr>
        <w:t xml:space="preserve"> = ['puntuaciones', 'fortalezas', '</w:t>
      </w:r>
      <w:proofErr w:type="spellStart"/>
      <w:r w:rsidRPr="00CB573D">
        <w:rPr>
          <w:rFonts w:ascii="Arial" w:eastAsia="Arial" w:hAnsi="Arial" w:cs="Arial"/>
          <w:color w:val="171923"/>
          <w:lang w:val="es-CL"/>
        </w:rPr>
        <w:t>areas_mejora</w:t>
      </w:r>
      <w:proofErr w:type="spellEnd"/>
      <w:r w:rsidRPr="00CB573D">
        <w:rPr>
          <w:rFonts w:ascii="Arial" w:eastAsia="Arial" w:hAnsi="Arial" w:cs="Arial"/>
          <w:color w:val="171923"/>
          <w:lang w:val="es-CL"/>
        </w:rPr>
        <w:t>'];</w:t>
      </w:r>
    </w:p>
    <w:p w14:paraId="42EA22F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parsed</w:t>
      </w:r>
      <w:proofErr w:type="spellEnd"/>
      <w:r w:rsidRPr="00CB573D">
        <w:rPr>
          <w:rFonts w:ascii="Arial" w:eastAsia="Arial" w:hAnsi="Arial" w:cs="Arial"/>
          <w:color w:val="171923"/>
          <w:lang w:val="es-CL"/>
        </w:rPr>
        <w:t xml:space="preserve"> = </w:t>
      </w:r>
      <w:proofErr w:type="spellStart"/>
      <w:r w:rsidRPr="00CB573D">
        <w:rPr>
          <w:rFonts w:ascii="Arial" w:eastAsia="Arial" w:hAnsi="Arial" w:cs="Arial"/>
          <w:color w:val="171923"/>
          <w:lang w:val="es-CL"/>
        </w:rPr>
        <w:t>JSON.parse</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apiResponse</w:t>
      </w:r>
      <w:proofErr w:type="spellEnd"/>
      <w:r w:rsidRPr="00CB573D">
        <w:rPr>
          <w:rFonts w:ascii="Arial" w:eastAsia="Arial" w:hAnsi="Arial" w:cs="Arial"/>
          <w:color w:val="171923"/>
          <w:lang w:val="es-CL"/>
        </w:rPr>
        <w:t>);</w:t>
      </w:r>
    </w:p>
    <w:p w14:paraId="2B4BE06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18EDA41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for</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field</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of</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required</w:t>
      </w:r>
      <w:proofErr w:type="spellEnd"/>
      <w:r w:rsidRPr="00CB573D">
        <w:rPr>
          <w:rFonts w:ascii="Arial" w:eastAsia="Arial" w:hAnsi="Arial" w:cs="Arial"/>
          <w:color w:val="171923"/>
          <w:lang w:val="es-CL"/>
        </w:rPr>
        <w:t>) {</w:t>
      </w:r>
    </w:p>
    <w:p w14:paraId="6FBDE9A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if</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parsed</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field</w:t>
      </w:r>
      <w:proofErr w:type="spellEnd"/>
      <w:r w:rsidRPr="00CB573D">
        <w:rPr>
          <w:rFonts w:ascii="Arial" w:eastAsia="Arial" w:hAnsi="Arial" w:cs="Arial"/>
          <w:color w:val="171923"/>
          <w:lang w:val="es-CL"/>
        </w:rPr>
        <w:t>]) {</w:t>
      </w:r>
    </w:p>
    <w:p w14:paraId="63BA05A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throw</w:t>
      </w:r>
      <w:proofErr w:type="spellEnd"/>
      <w:r w:rsidRPr="00CB573D">
        <w:rPr>
          <w:rFonts w:ascii="Arial" w:eastAsia="Arial" w:hAnsi="Arial" w:cs="Arial"/>
          <w:color w:val="171923"/>
          <w:lang w:val="es-CL"/>
        </w:rPr>
        <w:t xml:space="preserve"> new Error(`</w:t>
      </w:r>
      <w:proofErr w:type="spellStart"/>
      <w:r w:rsidRPr="00CB573D">
        <w:rPr>
          <w:rFonts w:ascii="Arial" w:eastAsia="Arial" w:hAnsi="Arial" w:cs="Arial"/>
          <w:color w:val="171923"/>
          <w:lang w:val="es-CL"/>
        </w:rPr>
        <w:t>Missing</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required</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field</w:t>
      </w:r>
      <w:proofErr w:type="spellEnd"/>
      <w:r w:rsidRPr="00CB573D">
        <w:rPr>
          <w:rFonts w:ascii="Arial" w:eastAsia="Arial" w:hAnsi="Arial" w:cs="Arial"/>
          <w:color w:val="171923"/>
          <w:lang w:val="es-CL"/>
        </w:rPr>
        <w:t>: ${</w:t>
      </w:r>
      <w:proofErr w:type="spellStart"/>
      <w:r w:rsidRPr="00CB573D">
        <w:rPr>
          <w:rFonts w:ascii="Arial" w:eastAsia="Arial" w:hAnsi="Arial" w:cs="Arial"/>
          <w:color w:val="171923"/>
          <w:lang w:val="es-CL"/>
        </w:rPr>
        <w:t>field</w:t>
      </w:r>
      <w:proofErr w:type="spellEnd"/>
      <w:r w:rsidRPr="00CB573D">
        <w:rPr>
          <w:rFonts w:ascii="Arial" w:eastAsia="Arial" w:hAnsi="Arial" w:cs="Arial"/>
          <w:color w:val="171923"/>
          <w:lang w:val="es-CL"/>
        </w:rPr>
        <w:t>}`);</w:t>
      </w:r>
    </w:p>
    <w:p w14:paraId="727700D3"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5A678AD9"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51468BC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1A6C850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r w:rsidRPr="00CB573D">
        <w:rPr>
          <w:rFonts w:ascii="Arial" w:eastAsia="Arial" w:hAnsi="Arial" w:cs="Arial"/>
          <w:i/>
          <w:iCs/>
          <w:color w:val="171923"/>
          <w:lang w:val="es-CL"/>
        </w:rPr>
        <w:t>// Validar rangos numéricos</w:t>
      </w:r>
    </w:p>
    <w:p w14:paraId="5037C7BD"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for</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score </w:t>
      </w:r>
      <w:proofErr w:type="spellStart"/>
      <w:r w:rsidRPr="00CB573D">
        <w:rPr>
          <w:rFonts w:ascii="Arial" w:eastAsia="Arial" w:hAnsi="Arial" w:cs="Arial"/>
          <w:color w:val="171923"/>
          <w:lang w:val="es-CL"/>
        </w:rPr>
        <w:t>of</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Object.values</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parsed.puntuaciones</w:t>
      </w:r>
      <w:proofErr w:type="spellEnd"/>
      <w:r w:rsidRPr="00CB573D">
        <w:rPr>
          <w:rFonts w:ascii="Arial" w:eastAsia="Arial" w:hAnsi="Arial" w:cs="Arial"/>
          <w:color w:val="171923"/>
          <w:lang w:val="es-CL"/>
        </w:rPr>
        <w:t>)) {</w:t>
      </w:r>
    </w:p>
    <w:p w14:paraId="06F67CF9"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if</w:t>
      </w:r>
      <w:proofErr w:type="spellEnd"/>
      <w:r w:rsidRPr="00CB573D">
        <w:rPr>
          <w:rFonts w:ascii="Arial" w:eastAsia="Arial" w:hAnsi="Arial" w:cs="Arial"/>
          <w:color w:val="171923"/>
          <w:lang w:val="es-CL"/>
        </w:rPr>
        <w:t xml:space="preserve"> (score &lt; 1 || score &gt; 10) {</w:t>
      </w:r>
    </w:p>
    <w:p w14:paraId="392511BB"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throw</w:t>
      </w:r>
      <w:proofErr w:type="spellEnd"/>
      <w:r w:rsidRPr="00CB573D">
        <w:rPr>
          <w:rFonts w:ascii="Arial" w:eastAsia="Arial" w:hAnsi="Arial" w:cs="Arial"/>
          <w:color w:val="171923"/>
          <w:lang w:val="es-CL"/>
        </w:rPr>
        <w:t xml:space="preserve"> new Error(`Score </w:t>
      </w:r>
      <w:proofErr w:type="spellStart"/>
      <w:r w:rsidRPr="00CB573D">
        <w:rPr>
          <w:rFonts w:ascii="Arial" w:eastAsia="Arial" w:hAnsi="Arial" w:cs="Arial"/>
          <w:color w:val="171923"/>
          <w:lang w:val="es-CL"/>
        </w:rPr>
        <w:t>out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of</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range</w:t>
      </w:r>
      <w:proofErr w:type="spellEnd"/>
      <w:r w:rsidRPr="00CB573D">
        <w:rPr>
          <w:rFonts w:ascii="Arial" w:eastAsia="Arial" w:hAnsi="Arial" w:cs="Arial"/>
          <w:color w:val="171923"/>
          <w:lang w:val="es-CL"/>
        </w:rPr>
        <w:t>: ${score}`);</w:t>
      </w:r>
    </w:p>
    <w:p w14:paraId="5E261264"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759C6FE6"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0D7DC823"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2D73AAAD"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return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parsed</w:t>
      </w:r>
      <w:proofErr w:type="spellEnd"/>
      <w:r w:rsidRPr="00CB573D">
        <w:rPr>
          <w:rFonts w:ascii="Arial" w:eastAsia="Arial" w:hAnsi="Arial" w:cs="Arial"/>
          <w:color w:val="171923"/>
          <w:lang w:val="es-CL"/>
        </w:rPr>
        <w:t>;</w:t>
      </w:r>
    </w:p>
    <w:p w14:paraId="49677F0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2280CA4B" w14:textId="77777777" w:rsidR="00CB573D" w:rsidRPr="00327ACD" w:rsidRDefault="00CB573D" w:rsidP="00CB573D">
      <w:pPr>
        <w:numPr>
          <w:ilvl w:val="0"/>
          <w:numId w:val="75"/>
        </w:numPr>
        <w:spacing w:after="0" w:line="240" w:lineRule="auto"/>
        <w:rPr>
          <w:rFonts w:ascii="Arial" w:eastAsia="Arial" w:hAnsi="Arial" w:cs="Arial"/>
          <w:color w:val="171923"/>
          <w:lang w:val="es-CL"/>
        </w:rPr>
      </w:pPr>
      <w:proofErr w:type="spellStart"/>
      <w:r w:rsidRPr="00CB573D">
        <w:rPr>
          <w:rFonts w:ascii="Arial" w:eastAsia="Arial" w:hAnsi="Arial" w:cs="Arial"/>
          <w:b/>
          <w:bCs/>
          <w:color w:val="171923"/>
          <w:lang w:val="es-CL"/>
        </w:rPr>
        <w:t>Testing</w:t>
      </w:r>
      <w:proofErr w:type="spellEnd"/>
      <w:r w:rsidRPr="00CB573D">
        <w:rPr>
          <w:rFonts w:ascii="Arial" w:eastAsia="Arial" w:hAnsi="Arial" w:cs="Arial"/>
          <w:b/>
          <w:bCs/>
          <w:color w:val="171923"/>
          <w:lang w:val="es-CL"/>
        </w:rPr>
        <w:t xml:space="preserve"> de consistencia</w:t>
      </w:r>
    </w:p>
    <w:p w14:paraId="5ADC1A7D" w14:textId="77777777" w:rsidR="00327ACD" w:rsidRPr="00CB573D" w:rsidRDefault="00327ACD" w:rsidP="00327ACD">
      <w:pPr>
        <w:spacing w:after="0" w:line="240" w:lineRule="auto"/>
        <w:ind w:left="720"/>
        <w:rPr>
          <w:rFonts w:ascii="Arial" w:eastAsia="Arial" w:hAnsi="Arial" w:cs="Arial"/>
          <w:color w:val="171923"/>
          <w:lang w:val="es-CL"/>
        </w:rPr>
      </w:pPr>
    </w:p>
    <w:p w14:paraId="41DD732A"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6797FCE1"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i/>
          <w:iCs/>
          <w:color w:val="171923"/>
          <w:lang w:val="es-CL"/>
        </w:rPr>
        <w:t xml:space="preserve">// Generar </w:t>
      </w:r>
      <w:proofErr w:type="spellStart"/>
      <w:r w:rsidRPr="00CB573D">
        <w:rPr>
          <w:rFonts w:ascii="Arial" w:eastAsia="Arial" w:hAnsi="Arial" w:cs="Arial"/>
          <w:i/>
          <w:iCs/>
          <w:color w:val="171923"/>
          <w:lang w:val="es-CL"/>
        </w:rPr>
        <w:t>feedback</w:t>
      </w:r>
      <w:proofErr w:type="spellEnd"/>
      <w:r w:rsidRPr="00CB573D">
        <w:rPr>
          <w:rFonts w:ascii="Arial" w:eastAsia="Arial" w:hAnsi="Arial" w:cs="Arial"/>
          <w:i/>
          <w:iCs/>
          <w:color w:val="171923"/>
          <w:lang w:val="es-CL"/>
        </w:rPr>
        <w:t xml:space="preserve"> 5 veces para misma respuesta</w:t>
      </w:r>
    </w:p>
    <w:p w14:paraId="4CCD2FC9"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async</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function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testConsistency</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question</w:t>
      </w:r>
      <w:proofErr w:type="spellEnd"/>
      <w:r w:rsidRPr="00CB573D">
        <w:rPr>
          <w:rFonts w:ascii="Arial" w:eastAsia="Arial" w:hAnsi="Arial" w:cs="Arial"/>
          <w:color w:val="171923"/>
          <w:lang w:val="es-CL"/>
        </w:rPr>
        <w:t>, response) {</w:t>
      </w:r>
    </w:p>
    <w:p w14:paraId="76AF090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feedbacks</w:t>
      </w:r>
      <w:proofErr w:type="spellEnd"/>
      <w:r w:rsidRPr="00CB573D">
        <w:rPr>
          <w:rFonts w:ascii="Arial" w:eastAsia="Arial" w:hAnsi="Arial" w:cs="Arial"/>
          <w:color w:val="171923"/>
          <w:lang w:val="es-CL"/>
        </w:rPr>
        <w:t xml:space="preserve"> = [];</w:t>
      </w:r>
    </w:p>
    <w:p w14:paraId="33F98D8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for</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let</w:t>
      </w:r>
      <w:proofErr w:type="spellEnd"/>
      <w:r w:rsidRPr="00CB573D">
        <w:rPr>
          <w:rFonts w:ascii="Arial" w:eastAsia="Arial" w:hAnsi="Arial" w:cs="Arial"/>
          <w:color w:val="171923"/>
          <w:lang w:val="es-CL"/>
        </w:rPr>
        <w:t xml:space="preserve"> i = 0; i &lt; 5; i++) {</w:t>
      </w:r>
    </w:p>
    <w:p w14:paraId="07B690C4"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feedbacks.push</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await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generateFeedback</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question</w:t>
      </w:r>
      <w:proofErr w:type="spellEnd"/>
      <w:r w:rsidRPr="00CB573D">
        <w:rPr>
          <w:rFonts w:ascii="Arial" w:eastAsia="Arial" w:hAnsi="Arial" w:cs="Arial"/>
          <w:color w:val="171923"/>
          <w:lang w:val="es-CL"/>
        </w:rPr>
        <w:t>, response));</w:t>
      </w:r>
    </w:p>
    <w:p w14:paraId="01DC6F3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00A2894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7679913B"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r w:rsidRPr="00CB573D">
        <w:rPr>
          <w:rFonts w:ascii="Arial" w:eastAsia="Arial" w:hAnsi="Arial" w:cs="Arial"/>
          <w:i/>
          <w:iCs/>
          <w:color w:val="171923"/>
          <w:lang w:val="es-CL"/>
        </w:rPr>
        <w:t>// Calcular desviación estándar de puntuaciones</w:t>
      </w:r>
    </w:p>
    <w:p w14:paraId="30C581D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avgScores</w:t>
      </w:r>
      <w:proofErr w:type="spellEnd"/>
      <w:r w:rsidRPr="00CB573D">
        <w:rPr>
          <w:rFonts w:ascii="Arial" w:eastAsia="Arial" w:hAnsi="Arial" w:cs="Arial"/>
          <w:color w:val="171923"/>
          <w:lang w:val="es-CL"/>
        </w:rPr>
        <w:t xml:space="preserve"> = </w:t>
      </w:r>
      <w:proofErr w:type="spellStart"/>
      <w:r w:rsidRPr="00CB573D">
        <w:rPr>
          <w:rFonts w:ascii="Arial" w:eastAsia="Arial" w:hAnsi="Arial" w:cs="Arial"/>
          <w:color w:val="171923"/>
          <w:lang w:val="es-CL"/>
        </w:rPr>
        <w:t>calculateAverageScores</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feedbacks</w:t>
      </w:r>
      <w:proofErr w:type="spellEnd"/>
      <w:r w:rsidRPr="00CB573D">
        <w:rPr>
          <w:rFonts w:ascii="Arial" w:eastAsia="Arial" w:hAnsi="Arial" w:cs="Arial"/>
          <w:color w:val="171923"/>
          <w:lang w:val="es-CL"/>
        </w:rPr>
        <w:t>);</w:t>
      </w:r>
    </w:p>
    <w:p w14:paraId="24139E4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stdDev</w:t>
      </w:r>
      <w:proofErr w:type="spellEnd"/>
      <w:r w:rsidRPr="00CB573D">
        <w:rPr>
          <w:rFonts w:ascii="Arial" w:eastAsia="Arial" w:hAnsi="Arial" w:cs="Arial"/>
          <w:color w:val="171923"/>
          <w:lang w:val="es-CL"/>
        </w:rPr>
        <w:t xml:space="preserve"> = </w:t>
      </w:r>
      <w:proofErr w:type="spellStart"/>
      <w:r w:rsidRPr="00CB573D">
        <w:rPr>
          <w:rFonts w:ascii="Arial" w:eastAsia="Arial" w:hAnsi="Arial" w:cs="Arial"/>
          <w:color w:val="171923"/>
          <w:lang w:val="es-CL"/>
        </w:rPr>
        <w:t>calculateStdDev</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feedbacks</w:t>
      </w:r>
      <w:proofErr w:type="spellEnd"/>
      <w:r w:rsidRPr="00CB573D">
        <w:rPr>
          <w:rFonts w:ascii="Arial" w:eastAsia="Arial" w:hAnsi="Arial" w:cs="Arial"/>
          <w:color w:val="171923"/>
          <w:lang w:val="es-CL"/>
        </w:rPr>
        <w:t>);</w:t>
      </w:r>
    </w:p>
    <w:p w14:paraId="1FABDCF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1F48BB09"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console.log(`</w:t>
      </w:r>
      <w:proofErr w:type="spellStart"/>
      <w:r w:rsidRPr="00CB573D">
        <w:rPr>
          <w:rFonts w:ascii="Arial" w:eastAsia="Arial" w:hAnsi="Arial" w:cs="Arial"/>
          <w:color w:val="171923"/>
          <w:lang w:val="es-CL"/>
        </w:rPr>
        <w:t>Average</w:t>
      </w:r>
      <w:proofErr w:type="spellEnd"/>
      <w:r w:rsidRPr="00CB573D">
        <w:rPr>
          <w:rFonts w:ascii="Arial" w:eastAsia="Arial" w:hAnsi="Arial" w:cs="Arial"/>
          <w:color w:val="171923"/>
          <w:lang w:val="es-CL"/>
        </w:rPr>
        <w:t xml:space="preserve"> score: ${</w:t>
      </w:r>
      <w:proofErr w:type="spellStart"/>
      <w:r w:rsidRPr="00CB573D">
        <w:rPr>
          <w:rFonts w:ascii="Arial" w:eastAsia="Arial" w:hAnsi="Arial" w:cs="Arial"/>
          <w:color w:val="171923"/>
          <w:lang w:val="es-CL"/>
        </w:rPr>
        <w:t>avgScores</w:t>
      </w:r>
      <w:proofErr w:type="spellEnd"/>
      <w:r w:rsidRPr="00CB573D">
        <w:rPr>
          <w:rFonts w:ascii="Arial" w:eastAsia="Arial" w:hAnsi="Arial" w:cs="Arial"/>
          <w:color w:val="171923"/>
          <w:lang w:val="es-CL"/>
        </w:rPr>
        <w:t>}`);</w:t>
      </w:r>
    </w:p>
    <w:p w14:paraId="443C10CD"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console.log(`</w:t>
      </w:r>
      <w:proofErr w:type="spellStart"/>
      <w:r w:rsidRPr="00CB573D">
        <w:rPr>
          <w:rFonts w:ascii="Arial" w:eastAsia="Arial" w:hAnsi="Arial" w:cs="Arial"/>
          <w:color w:val="171923"/>
          <w:lang w:val="es-CL"/>
        </w:rPr>
        <w:t>Std</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deviation</w:t>
      </w:r>
      <w:proofErr w:type="spellEnd"/>
      <w:r w:rsidRPr="00CB573D">
        <w:rPr>
          <w:rFonts w:ascii="Arial" w:eastAsia="Arial" w:hAnsi="Arial" w:cs="Arial"/>
          <w:color w:val="171923"/>
          <w:lang w:val="es-CL"/>
        </w:rPr>
        <w:t>: ${</w:t>
      </w:r>
      <w:proofErr w:type="spellStart"/>
      <w:r w:rsidRPr="00CB573D">
        <w:rPr>
          <w:rFonts w:ascii="Arial" w:eastAsia="Arial" w:hAnsi="Arial" w:cs="Arial"/>
          <w:color w:val="171923"/>
          <w:lang w:val="es-CL"/>
        </w:rPr>
        <w:t>stdDev</w:t>
      </w:r>
      <w:proofErr w:type="spellEnd"/>
      <w:r w:rsidRPr="00CB573D">
        <w:rPr>
          <w:rFonts w:ascii="Arial" w:eastAsia="Arial" w:hAnsi="Arial" w:cs="Arial"/>
          <w:color w:val="171923"/>
          <w:lang w:val="es-CL"/>
        </w:rPr>
        <w:t xml:space="preserve">}`); </w:t>
      </w:r>
      <w:r w:rsidRPr="00CB573D">
        <w:rPr>
          <w:rFonts w:ascii="Arial" w:eastAsia="Arial" w:hAnsi="Arial" w:cs="Arial"/>
          <w:i/>
          <w:iCs/>
          <w:color w:val="171923"/>
          <w:lang w:val="es-CL"/>
        </w:rPr>
        <w:t>// Debe ser &lt; 1.0</w:t>
      </w:r>
    </w:p>
    <w:p w14:paraId="4F5D5BB8"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4B94741D" w14:textId="77777777" w:rsidR="00CB573D" w:rsidRPr="00327ACD" w:rsidRDefault="00CB573D" w:rsidP="00CB573D">
      <w:pPr>
        <w:numPr>
          <w:ilvl w:val="0"/>
          <w:numId w:val="76"/>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Parámetros de modelo para reducir variabilidad</w:t>
      </w:r>
    </w:p>
    <w:p w14:paraId="666CFD58" w14:textId="77777777" w:rsidR="00327ACD" w:rsidRPr="00CB573D" w:rsidRDefault="00327ACD" w:rsidP="00327ACD">
      <w:pPr>
        <w:spacing w:after="0" w:line="240" w:lineRule="auto"/>
        <w:ind w:left="720"/>
        <w:rPr>
          <w:rFonts w:ascii="Arial" w:eastAsia="Arial" w:hAnsi="Arial" w:cs="Arial"/>
          <w:color w:val="171923"/>
          <w:lang w:val="es-CL"/>
        </w:rPr>
      </w:pPr>
    </w:p>
    <w:p w14:paraId="19376750"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7D831551"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openaiConfig</w:t>
      </w:r>
      <w:proofErr w:type="spellEnd"/>
      <w:r w:rsidRPr="00CB573D">
        <w:rPr>
          <w:rFonts w:ascii="Arial" w:eastAsia="Arial" w:hAnsi="Arial" w:cs="Arial"/>
          <w:color w:val="171923"/>
          <w:lang w:val="es-CL"/>
        </w:rPr>
        <w:t xml:space="preserve"> = {</w:t>
      </w:r>
    </w:p>
    <w:p w14:paraId="28D5B98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model</w:t>
      </w:r>
      <w:proofErr w:type="spellEnd"/>
      <w:r w:rsidRPr="00CB573D">
        <w:rPr>
          <w:rFonts w:ascii="Arial" w:eastAsia="Arial" w:hAnsi="Arial" w:cs="Arial"/>
          <w:color w:val="171923"/>
          <w:lang w:val="es-CL"/>
        </w:rPr>
        <w:t>: "gpt-4-turbo",</w:t>
      </w:r>
    </w:p>
    <w:p w14:paraId="2A3BB96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temperature</w:t>
      </w:r>
      <w:proofErr w:type="spellEnd"/>
      <w:r w:rsidRPr="00CB573D">
        <w:rPr>
          <w:rFonts w:ascii="Arial" w:eastAsia="Arial" w:hAnsi="Arial" w:cs="Arial"/>
          <w:color w:val="171923"/>
          <w:lang w:val="es-CL"/>
        </w:rPr>
        <w:t>: 0.3</w:t>
      </w:r>
      <w:proofErr w:type="gramStart"/>
      <w:r w:rsidRPr="00CB573D">
        <w:rPr>
          <w:rFonts w:ascii="Arial" w:eastAsia="Arial" w:hAnsi="Arial" w:cs="Arial"/>
          <w:color w:val="171923"/>
          <w:lang w:val="es-CL"/>
        </w:rPr>
        <w:t xml:space="preserve">,  </w:t>
      </w:r>
      <w:r w:rsidRPr="00CB573D">
        <w:rPr>
          <w:rFonts w:ascii="Arial" w:eastAsia="Arial" w:hAnsi="Arial" w:cs="Arial"/>
          <w:i/>
          <w:iCs/>
          <w:color w:val="171923"/>
          <w:lang w:val="es-CL"/>
        </w:rPr>
        <w:t>/</w:t>
      </w:r>
      <w:proofErr w:type="gramEnd"/>
      <w:r w:rsidRPr="00CB573D">
        <w:rPr>
          <w:rFonts w:ascii="Arial" w:eastAsia="Arial" w:hAnsi="Arial" w:cs="Arial"/>
          <w:i/>
          <w:iCs/>
          <w:color w:val="171923"/>
          <w:lang w:val="es-CL"/>
        </w:rPr>
        <w:t>/ Baja temperatura = más determinístico</w:t>
      </w:r>
    </w:p>
    <w:p w14:paraId="50437456"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top_p</w:t>
      </w:r>
      <w:proofErr w:type="spellEnd"/>
      <w:r w:rsidRPr="00CB573D">
        <w:rPr>
          <w:rFonts w:ascii="Arial" w:eastAsia="Arial" w:hAnsi="Arial" w:cs="Arial"/>
          <w:color w:val="171923"/>
          <w:lang w:val="es-CL"/>
        </w:rPr>
        <w:t xml:space="preserve">: 0.8,        </w:t>
      </w:r>
      <w:r w:rsidRPr="00CB573D">
        <w:rPr>
          <w:rFonts w:ascii="Arial" w:eastAsia="Arial" w:hAnsi="Arial" w:cs="Arial"/>
          <w:i/>
          <w:iCs/>
          <w:color w:val="171923"/>
          <w:lang w:val="es-CL"/>
        </w:rPr>
        <w:t>// Reduce variabilidad adicional</w:t>
      </w:r>
    </w:p>
    <w:p w14:paraId="46D2E6A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lastRenderedPageBreak/>
        <w:t xml:space="preserve">  </w:t>
      </w:r>
      <w:proofErr w:type="spellStart"/>
      <w:r w:rsidRPr="00CB573D">
        <w:rPr>
          <w:rFonts w:ascii="Arial" w:eastAsia="Arial" w:hAnsi="Arial" w:cs="Arial"/>
          <w:color w:val="171923"/>
          <w:lang w:val="es-CL"/>
        </w:rPr>
        <w:t>frequency_penalty</w:t>
      </w:r>
      <w:proofErr w:type="spellEnd"/>
      <w:r w:rsidRPr="00CB573D">
        <w:rPr>
          <w:rFonts w:ascii="Arial" w:eastAsia="Arial" w:hAnsi="Arial" w:cs="Arial"/>
          <w:color w:val="171923"/>
          <w:lang w:val="es-CL"/>
        </w:rPr>
        <w:t>: 0,</w:t>
      </w:r>
    </w:p>
    <w:p w14:paraId="23E66AB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presence_penalty</w:t>
      </w:r>
      <w:proofErr w:type="spellEnd"/>
      <w:r w:rsidRPr="00CB573D">
        <w:rPr>
          <w:rFonts w:ascii="Arial" w:eastAsia="Arial" w:hAnsi="Arial" w:cs="Arial"/>
          <w:color w:val="171923"/>
          <w:lang w:val="es-CL"/>
        </w:rPr>
        <w:t>: 0</w:t>
      </w:r>
    </w:p>
    <w:p w14:paraId="5999634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6C823803" w14:textId="77777777" w:rsidR="00CB573D" w:rsidRPr="00327ACD" w:rsidRDefault="00CB573D" w:rsidP="00CB573D">
      <w:pPr>
        <w:numPr>
          <w:ilvl w:val="0"/>
          <w:numId w:val="77"/>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Banco de respuestas de referencia</w:t>
      </w:r>
    </w:p>
    <w:p w14:paraId="7A18956A" w14:textId="77777777" w:rsidR="00327ACD" w:rsidRPr="00CB573D" w:rsidRDefault="00327ACD" w:rsidP="00327ACD">
      <w:pPr>
        <w:spacing w:after="0" w:line="240" w:lineRule="auto"/>
        <w:ind w:left="720"/>
        <w:rPr>
          <w:rFonts w:ascii="Arial" w:eastAsia="Arial" w:hAnsi="Arial" w:cs="Arial"/>
          <w:color w:val="171923"/>
          <w:lang w:val="es-CL"/>
        </w:rPr>
      </w:pPr>
    </w:p>
    <w:p w14:paraId="5AABC526" w14:textId="77777777" w:rsidR="00CB573D" w:rsidRPr="00CB573D" w:rsidRDefault="00CB573D" w:rsidP="00327ACD">
      <w:pPr>
        <w:numPr>
          <w:ilvl w:val="0"/>
          <w:numId w:val="72"/>
        </w:numPr>
        <w:spacing w:after="0" w:line="240" w:lineRule="auto"/>
        <w:rPr>
          <w:rFonts w:ascii="Arial" w:eastAsia="Arial" w:hAnsi="Arial" w:cs="Arial"/>
          <w:color w:val="171923"/>
          <w:lang w:val="es-CL"/>
        </w:rPr>
      </w:pPr>
      <w:r w:rsidRPr="00CB573D">
        <w:rPr>
          <w:rFonts w:ascii="Arial" w:eastAsia="Arial" w:hAnsi="Arial" w:cs="Arial"/>
          <w:color w:val="171923"/>
          <w:lang w:val="es-CL"/>
        </w:rPr>
        <w:t>20-30 respuestas "</w:t>
      </w:r>
      <w:proofErr w:type="spellStart"/>
      <w:r w:rsidRPr="00CB573D">
        <w:rPr>
          <w:rFonts w:ascii="Arial" w:eastAsia="Arial" w:hAnsi="Arial" w:cs="Arial"/>
          <w:color w:val="171923"/>
          <w:lang w:val="es-CL"/>
        </w:rPr>
        <w:t>gold</w:t>
      </w:r>
      <w:proofErr w:type="spellEnd"/>
      <w:r w:rsidRPr="00CB573D">
        <w:rPr>
          <w:rFonts w:ascii="Arial" w:eastAsia="Arial" w:hAnsi="Arial" w:cs="Arial"/>
          <w:color w:val="171923"/>
          <w:lang w:val="es-CL"/>
        </w:rPr>
        <w:t xml:space="preserve"> standard" por área técnica</w:t>
      </w:r>
    </w:p>
    <w:p w14:paraId="0AB7189A" w14:textId="77777777" w:rsidR="00CB573D" w:rsidRPr="00CB573D" w:rsidRDefault="00CB573D" w:rsidP="00327ACD">
      <w:pPr>
        <w:numPr>
          <w:ilvl w:val="0"/>
          <w:numId w:val="72"/>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Feedback</w:t>
      </w:r>
      <w:proofErr w:type="spellEnd"/>
      <w:r w:rsidRPr="00CB573D">
        <w:rPr>
          <w:rFonts w:ascii="Arial" w:eastAsia="Arial" w:hAnsi="Arial" w:cs="Arial"/>
          <w:color w:val="171923"/>
          <w:lang w:val="es-CL"/>
        </w:rPr>
        <w:t xml:space="preserve"> experto humano </w:t>
      </w:r>
      <w:proofErr w:type="spellStart"/>
      <w:r w:rsidRPr="00CB573D">
        <w:rPr>
          <w:rFonts w:ascii="Arial" w:eastAsia="Arial" w:hAnsi="Arial" w:cs="Arial"/>
          <w:color w:val="171923"/>
          <w:lang w:val="es-CL"/>
        </w:rPr>
        <w:t>pre-validado</w:t>
      </w:r>
      <w:proofErr w:type="spellEnd"/>
    </w:p>
    <w:p w14:paraId="2D377E99" w14:textId="77777777" w:rsidR="00CB573D" w:rsidRPr="00CB573D" w:rsidRDefault="00CB573D" w:rsidP="00327ACD">
      <w:pPr>
        <w:numPr>
          <w:ilvl w:val="0"/>
          <w:numId w:val="72"/>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Comparación de </w:t>
      </w:r>
      <w:proofErr w:type="spellStart"/>
      <w:r w:rsidRPr="00CB573D">
        <w:rPr>
          <w:rFonts w:ascii="Arial" w:eastAsia="Arial" w:hAnsi="Arial" w:cs="Arial"/>
          <w:color w:val="171923"/>
          <w:lang w:val="es-CL"/>
        </w:rPr>
        <w:t>feedback</w:t>
      </w:r>
      <w:proofErr w:type="spellEnd"/>
      <w:r w:rsidRPr="00CB573D">
        <w:rPr>
          <w:rFonts w:ascii="Arial" w:eastAsia="Arial" w:hAnsi="Arial" w:cs="Arial"/>
          <w:color w:val="171923"/>
          <w:lang w:val="es-CL"/>
        </w:rPr>
        <w:t xml:space="preserve"> de IA vs experto humano</w:t>
      </w:r>
    </w:p>
    <w:p w14:paraId="45008554" w14:textId="77777777" w:rsidR="00CB573D" w:rsidRDefault="00CB573D" w:rsidP="00327ACD">
      <w:pPr>
        <w:numPr>
          <w:ilvl w:val="0"/>
          <w:numId w:val="72"/>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Ajuste de </w:t>
      </w:r>
      <w:proofErr w:type="spellStart"/>
      <w:r w:rsidRPr="00CB573D">
        <w:rPr>
          <w:rFonts w:ascii="Arial" w:eastAsia="Arial" w:hAnsi="Arial" w:cs="Arial"/>
          <w:color w:val="171923"/>
          <w:lang w:val="es-CL"/>
        </w:rPr>
        <w:t>prompts</w:t>
      </w:r>
      <w:proofErr w:type="spellEnd"/>
      <w:r w:rsidRPr="00CB573D">
        <w:rPr>
          <w:rFonts w:ascii="Arial" w:eastAsia="Arial" w:hAnsi="Arial" w:cs="Arial"/>
          <w:color w:val="171923"/>
          <w:lang w:val="es-CL"/>
        </w:rPr>
        <w:t xml:space="preserve"> basado en discrepancias</w:t>
      </w:r>
    </w:p>
    <w:p w14:paraId="6BEAB596" w14:textId="77777777" w:rsidR="00327ACD" w:rsidRPr="00CB573D" w:rsidRDefault="00327ACD" w:rsidP="00327ACD">
      <w:pPr>
        <w:spacing w:after="0" w:line="240" w:lineRule="auto"/>
        <w:ind w:left="720"/>
        <w:rPr>
          <w:rFonts w:ascii="Arial" w:eastAsia="Arial" w:hAnsi="Arial" w:cs="Arial"/>
          <w:color w:val="171923"/>
          <w:lang w:val="es-CL"/>
        </w:rPr>
      </w:pPr>
    </w:p>
    <w:p w14:paraId="4007C7E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Métricas de éxito:</w:t>
      </w:r>
    </w:p>
    <w:p w14:paraId="058BA67C" w14:textId="47A89DA7" w:rsidR="00CB573D" w:rsidRPr="00CB573D" w:rsidRDefault="00CB573D" w:rsidP="00CB573D">
      <w:pPr>
        <w:numPr>
          <w:ilvl w:val="0"/>
          <w:numId w:val="79"/>
        </w:numPr>
        <w:spacing w:after="0" w:line="240" w:lineRule="auto"/>
        <w:rPr>
          <w:rFonts w:ascii="Arial" w:eastAsia="Arial" w:hAnsi="Arial" w:cs="Arial"/>
          <w:color w:val="171923"/>
          <w:lang w:val="es-CL"/>
        </w:rPr>
      </w:pPr>
      <w:r w:rsidRPr="00CB573D">
        <w:rPr>
          <w:rFonts w:ascii="Arial" w:eastAsia="Arial" w:hAnsi="Arial" w:cs="Arial"/>
          <w:color w:val="171923"/>
          <w:lang w:val="es-CL"/>
        </w:rPr>
        <w:t>Desviación estándar de puntuaciones &lt; 1.0 para misma respuesta</w:t>
      </w:r>
    </w:p>
    <w:p w14:paraId="597E88CF" w14:textId="782A2082" w:rsidR="00CB573D" w:rsidRPr="00CB573D" w:rsidRDefault="00CB573D" w:rsidP="00CB573D">
      <w:pPr>
        <w:numPr>
          <w:ilvl w:val="0"/>
          <w:numId w:val="79"/>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90% de </w:t>
      </w:r>
      <w:proofErr w:type="spellStart"/>
      <w:r w:rsidRPr="00CB573D">
        <w:rPr>
          <w:rFonts w:ascii="Arial" w:eastAsia="Arial" w:hAnsi="Arial" w:cs="Arial"/>
          <w:color w:val="171923"/>
          <w:lang w:val="es-CL"/>
        </w:rPr>
        <w:t>feedbacks</w:t>
      </w:r>
      <w:proofErr w:type="spellEnd"/>
      <w:r w:rsidRPr="00CB573D">
        <w:rPr>
          <w:rFonts w:ascii="Arial" w:eastAsia="Arial" w:hAnsi="Arial" w:cs="Arial"/>
          <w:color w:val="171923"/>
          <w:lang w:val="es-CL"/>
        </w:rPr>
        <w:t xml:space="preserve"> generan JSON válido al primer intento</w:t>
      </w:r>
    </w:p>
    <w:p w14:paraId="66535C04" w14:textId="1B99F43B" w:rsidR="00CB573D" w:rsidRPr="00CB573D" w:rsidRDefault="00CB573D" w:rsidP="00CB573D">
      <w:pPr>
        <w:numPr>
          <w:ilvl w:val="0"/>
          <w:numId w:val="79"/>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Correlación &gt; 0.85 entre </w:t>
      </w:r>
      <w:proofErr w:type="spellStart"/>
      <w:r w:rsidRPr="00CB573D">
        <w:rPr>
          <w:rFonts w:ascii="Arial" w:eastAsia="Arial" w:hAnsi="Arial" w:cs="Arial"/>
          <w:color w:val="171923"/>
          <w:lang w:val="es-CL"/>
        </w:rPr>
        <w:t>feedback</w:t>
      </w:r>
      <w:proofErr w:type="spellEnd"/>
      <w:r w:rsidRPr="00CB573D">
        <w:rPr>
          <w:rFonts w:ascii="Arial" w:eastAsia="Arial" w:hAnsi="Arial" w:cs="Arial"/>
          <w:color w:val="171923"/>
          <w:lang w:val="es-CL"/>
        </w:rPr>
        <w:t xml:space="preserve"> de IA y experto humano</w:t>
      </w:r>
    </w:p>
    <w:p w14:paraId="26FDF818" w14:textId="77777777" w:rsidR="00CB573D" w:rsidRPr="00CB573D" w:rsidRDefault="00000000" w:rsidP="00CB573D">
      <w:pPr>
        <w:spacing w:after="0" w:line="240" w:lineRule="auto"/>
        <w:rPr>
          <w:rFonts w:ascii="Arial" w:eastAsia="Arial" w:hAnsi="Arial" w:cs="Arial"/>
          <w:color w:val="171923"/>
          <w:lang w:val="es-CL"/>
        </w:rPr>
      </w:pPr>
      <w:r>
        <w:rPr>
          <w:rFonts w:ascii="Arial" w:eastAsia="Arial" w:hAnsi="Arial" w:cs="Arial"/>
          <w:color w:val="171923"/>
          <w:lang w:val="es-CL"/>
        </w:rPr>
        <w:pict w14:anchorId="23EF2732">
          <v:rect id="_x0000_i1026" style="width:0;height:1.5pt" o:hralign="center" o:hrstd="t" o:hr="t" fillcolor="#a0a0a0" stroked="f"/>
        </w:pict>
      </w:r>
    </w:p>
    <w:p w14:paraId="7823871C" w14:textId="77777777" w:rsidR="00CB573D" w:rsidRDefault="00CB573D" w:rsidP="00CB573D">
      <w:pPr>
        <w:spacing w:after="0" w:line="240" w:lineRule="auto"/>
        <w:rPr>
          <w:rFonts w:ascii="Arial" w:eastAsia="Arial" w:hAnsi="Arial" w:cs="Arial"/>
          <w:b/>
          <w:bCs/>
          <w:color w:val="171923"/>
          <w:lang w:val="es-CL"/>
        </w:rPr>
      </w:pPr>
      <w:r w:rsidRPr="00CB573D">
        <w:rPr>
          <w:rFonts w:ascii="Arial" w:eastAsia="Arial" w:hAnsi="Arial" w:cs="Arial"/>
          <w:b/>
          <w:bCs/>
          <w:color w:val="171923"/>
          <w:lang w:val="es-CL"/>
        </w:rPr>
        <w:t>R5: Vulnerabilidad de Seguridad</w:t>
      </w:r>
    </w:p>
    <w:p w14:paraId="0D6F07A6" w14:textId="77777777" w:rsidR="00327ACD" w:rsidRPr="00CB573D" w:rsidRDefault="00327ACD" w:rsidP="00CB573D">
      <w:pPr>
        <w:spacing w:after="0" w:line="240" w:lineRule="auto"/>
        <w:rPr>
          <w:rFonts w:ascii="Arial" w:eastAsia="Arial" w:hAnsi="Arial" w:cs="Arial"/>
          <w:b/>
          <w:bCs/>
          <w:color w:val="171923"/>
          <w:lang w:val="es-CL"/>
        </w:rPr>
      </w:pPr>
    </w:p>
    <w:p w14:paraId="06032793"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Descripción del riesgo:</w:t>
      </w:r>
      <w:r w:rsidRPr="00CB573D">
        <w:rPr>
          <w:rFonts w:ascii="Arial" w:eastAsia="Arial" w:hAnsi="Arial" w:cs="Arial"/>
          <w:color w:val="171923"/>
          <w:lang w:val="es-CL"/>
        </w:rPr>
        <w:t xml:space="preserve"> Sistema maneja datos sensibles de usuarios (correos, contraseñas, grabaciones de voz). Posibles vulnerabilidades:</w:t>
      </w:r>
    </w:p>
    <w:p w14:paraId="4211E32E" w14:textId="77777777" w:rsidR="00CB573D" w:rsidRPr="00CB573D" w:rsidRDefault="00CB573D" w:rsidP="00CB573D">
      <w:pPr>
        <w:numPr>
          <w:ilvl w:val="0"/>
          <w:numId w:val="80"/>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SQL </w:t>
      </w:r>
      <w:proofErr w:type="spellStart"/>
      <w:r w:rsidRPr="00CB573D">
        <w:rPr>
          <w:rFonts w:ascii="Arial" w:eastAsia="Arial" w:hAnsi="Arial" w:cs="Arial"/>
          <w:color w:val="171923"/>
          <w:lang w:val="es-CL"/>
        </w:rPr>
        <w:t>Injection</w:t>
      </w:r>
      <w:proofErr w:type="spellEnd"/>
    </w:p>
    <w:p w14:paraId="43453F11" w14:textId="77777777" w:rsidR="00CB573D" w:rsidRPr="00CB573D" w:rsidRDefault="00CB573D" w:rsidP="00CB573D">
      <w:pPr>
        <w:numPr>
          <w:ilvl w:val="0"/>
          <w:numId w:val="80"/>
        </w:numPr>
        <w:spacing w:after="0" w:line="240" w:lineRule="auto"/>
        <w:rPr>
          <w:rFonts w:ascii="Arial" w:eastAsia="Arial" w:hAnsi="Arial" w:cs="Arial"/>
          <w:color w:val="171923"/>
          <w:lang w:val="es-CL"/>
        </w:rPr>
      </w:pPr>
      <w:r w:rsidRPr="00CB573D">
        <w:rPr>
          <w:rFonts w:ascii="Arial" w:eastAsia="Arial" w:hAnsi="Arial" w:cs="Arial"/>
          <w:color w:val="171923"/>
          <w:lang w:val="es-CL"/>
        </w:rPr>
        <w:t>XSS (Cross-Site Scripting)</w:t>
      </w:r>
    </w:p>
    <w:p w14:paraId="52914378" w14:textId="77777777" w:rsidR="00CB573D" w:rsidRPr="00CB573D" w:rsidRDefault="00CB573D" w:rsidP="00CB573D">
      <w:pPr>
        <w:numPr>
          <w:ilvl w:val="0"/>
          <w:numId w:val="80"/>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CSRF (Cross-Site </w:t>
      </w:r>
      <w:proofErr w:type="spellStart"/>
      <w:r w:rsidRPr="00CB573D">
        <w:rPr>
          <w:rFonts w:ascii="Arial" w:eastAsia="Arial" w:hAnsi="Arial" w:cs="Arial"/>
          <w:color w:val="171923"/>
          <w:lang w:val="es-CL"/>
        </w:rPr>
        <w:t>Request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Forgery</w:t>
      </w:r>
      <w:proofErr w:type="spellEnd"/>
      <w:r w:rsidRPr="00CB573D">
        <w:rPr>
          <w:rFonts w:ascii="Arial" w:eastAsia="Arial" w:hAnsi="Arial" w:cs="Arial"/>
          <w:color w:val="171923"/>
          <w:lang w:val="es-CL"/>
        </w:rPr>
        <w:t>)</w:t>
      </w:r>
    </w:p>
    <w:p w14:paraId="29D639B2" w14:textId="77777777" w:rsidR="00CB573D" w:rsidRPr="00CB573D" w:rsidRDefault="00CB573D" w:rsidP="00CB573D">
      <w:pPr>
        <w:numPr>
          <w:ilvl w:val="0"/>
          <w:numId w:val="80"/>
        </w:numPr>
        <w:spacing w:after="0" w:line="240" w:lineRule="auto"/>
        <w:rPr>
          <w:rFonts w:ascii="Arial" w:eastAsia="Arial" w:hAnsi="Arial" w:cs="Arial"/>
          <w:color w:val="171923"/>
          <w:lang w:val="es-CL"/>
        </w:rPr>
      </w:pPr>
      <w:r w:rsidRPr="00CB573D">
        <w:rPr>
          <w:rFonts w:ascii="Arial" w:eastAsia="Arial" w:hAnsi="Arial" w:cs="Arial"/>
          <w:color w:val="171923"/>
          <w:lang w:val="es-CL"/>
        </w:rPr>
        <w:t>Exposición de tokens JWT</w:t>
      </w:r>
    </w:p>
    <w:p w14:paraId="1A70391C" w14:textId="77777777" w:rsidR="00CB573D" w:rsidRPr="00CB573D" w:rsidRDefault="00CB573D" w:rsidP="00CB573D">
      <w:pPr>
        <w:numPr>
          <w:ilvl w:val="0"/>
          <w:numId w:val="80"/>
        </w:numPr>
        <w:spacing w:after="0" w:line="240" w:lineRule="auto"/>
        <w:rPr>
          <w:rFonts w:ascii="Arial" w:eastAsia="Arial" w:hAnsi="Arial" w:cs="Arial"/>
          <w:color w:val="171923"/>
          <w:lang w:val="es-CL"/>
        </w:rPr>
      </w:pPr>
      <w:r w:rsidRPr="00CB573D">
        <w:rPr>
          <w:rFonts w:ascii="Arial" w:eastAsia="Arial" w:hAnsi="Arial" w:cs="Arial"/>
          <w:color w:val="171923"/>
          <w:lang w:val="es-CL"/>
        </w:rPr>
        <w:t>Man-in-</w:t>
      </w:r>
      <w:proofErr w:type="spellStart"/>
      <w:r w:rsidRPr="00CB573D">
        <w:rPr>
          <w:rFonts w:ascii="Arial" w:eastAsia="Arial" w:hAnsi="Arial" w:cs="Arial"/>
          <w:color w:val="171923"/>
          <w:lang w:val="es-CL"/>
        </w:rPr>
        <w:t>the</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middle</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attacks</w:t>
      </w:r>
      <w:proofErr w:type="spellEnd"/>
    </w:p>
    <w:p w14:paraId="5E4B99AC" w14:textId="77777777" w:rsidR="00CB573D" w:rsidRDefault="00CB573D" w:rsidP="00CB573D">
      <w:pPr>
        <w:numPr>
          <w:ilvl w:val="0"/>
          <w:numId w:val="80"/>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Brute </w:t>
      </w:r>
      <w:proofErr w:type="spellStart"/>
      <w:r w:rsidRPr="00CB573D">
        <w:rPr>
          <w:rFonts w:ascii="Arial" w:eastAsia="Arial" w:hAnsi="Arial" w:cs="Arial"/>
          <w:color w:val="171923"/>
          <w:lang w:val="es-CL"/>
        </w:rPr>
        <w:t>force</w:t>
      </w:r>
      <w:proofErr w:type="spellEnd"/>
      <w:r w:rsidRPr="00CB573D">
        <w:rPr>
          <w:rFonts w:ascii="Arial" w:eastAsia="Arial" w:hAnsi="Arial" w:cs="Arial"/>
          <w:color w:val="171923"/>
          <w:lang w:val="es-CL"/>
        </w:rPr>
        <w:t xml:space="preserve"> en </w:t>
      </w:r>
      <w:proofErr w:type="spellStart"/>
      <w:r w:rsidRPr="00CB573D">
        <w:rPr>
          <w:rFonts w:ascii="Arial" w:eastAsia="Arial" w:hAnsi="Arial" w:cs="Arial"/>
          <w:color w:val="171923"/>
          <w:lang w:val="es-CL"/>
        </w:rPr>
        <w:t>login</w:t>
      </w:r>
      <w:proofErr w:type="spellEnd"/>
    </w:p>
    <w:p w14:paraId="486DD6AA" w14:textId="77777777" w:rsidR="00327ACD" w:rsidRPr="00CB573D" w:rsidRDefault="00327ACD" w:rsidP="00327ACD">
      <w:pPr>
        <w:spacing w:after="0" w:line="240" w:lineRule="auto"/>
        <w:ind w:left="720"/>
        <w:rPr>
          <w:rFonts w:ascii="Arial" w:eastAsia="Arial" w:hAnsi="Arial" w:cs="Arial"/>
          <w:color w:val="171923"/>
          <w:lang w:val="es-CL"/>
        </w:rPr>
      </w:pPr>
    </w:p>
    <w:p w14:paraId="155345A9"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Probabilidad:</w:t>
      </w:r>
      <w:r w:rsidRPr="00CB573D">
        <w:rPr>
          <w:rFonts w:ascii="Arial" w:eastAsia="Arial" w:hAnsi="Arial" w:cs="Arial"/>
          <w:color w:val="171923"/>
          <w:lang w:val="es-CL"/>
        </w:rPr>
        <w:t xml:space="preserve"> Baja (15-20%)</w:t>
      </w:r>
    </w:p>
    <w:p w14:paraId="36A426A2" w14:textId="77777777" w:rsidR="00CB573D" w:rsidRPr="00CB573D" w:rsidRDefault="00CB573D" w:rsidP="00CB573D">
      <w:pPr>
        <w:numPr>
          <w:ilvl w:val="0"/>
          <w:numId w:val="81"/>
        </w:numPr>
        <w:spacing w:after="0" w:line="240" w:lineRule="auto"/>
        <w:rPr>
          <w:rFonts w:ascii="Arial" w:eastAsia="Arial" w:hAnsi="Arial" w:cs="Arial"/>
          <w:color w:val="171923"/>
          <w:lang w:val="es-CL"/>
        </w:rPr>
      </w:pPr>
      <w:r w:rsidRPr="00CB573D">
        <w:rPr>
          <w:rFonts w:ascii="Arial" w:eastAsia="Arial" w:hAnsi="Arial" w:cs="Arial"/>
          <w:color w:val="171923"/>
          <w:lang w:val="es-CL"/>
        </w:rPr>
        <w:t>Con buenas prácticas, riesgo bajo</w:t>
      </w:r>
    </w:p>
    <w:p w14:paraId="526ADE35" w14:textId="77777777" w:rsidR="00CB573D" w:rsidRDefault="00CB573D" w:rsidP="00CB573D">
      <w:pPr>
        <w:numPr>
          <w:ilvl w:val="0"/>
          <w:numId w:val="81"/>
        </w:numPr>
        <w:spacing w:after="0" w:line="240" w:lineRule="auto"/>
        <w:rPr>
          <w:rFonts w:ascii="Arial" w:eastAsia="Arial" w:hAnsi="Arial" w:cs="Arial"/>
          <w:color w:val="171923"/>
          <w:lang w:val="es-CL"/>
        </w:rPr>
      </w:pPr>
      <w:r w:rsidRPr="00CB573D">
        <w:rPr>
          <w:rFonts w:ascii="Arial" w:eastAsia="Arial" w:hAnsi="Arial" w:cs="Arial"/>
          <w:color w:val="171923"/>
          <w:lang w:val="es-CL"/>
        </w:rPr>
        <w:t>Sin experiencia extensa en seguridad, riesgo aumenta</w:t>
      </w:r>
    </w:p>
    <w:p w14:paraId="49129B71" w14:textId="77777777" w:rsidR="00327ACD" w:rsidRPr="00CB573D" w:rsidRDefault="00327ACD" w:rsidP="00327ACD">
      <w:pPr>
        <w:spacing w:after="0" w:line="240" w:lineRule="auto"/>
        <w:ind w:left="720"/>
        <w:rPr>
          <w:rFonts w:ascii="Arial" w:eastAsia="Arial" w:hAnsi="Arial" w:cs="Arial"/>
          <w:color w:val="171923"/>
          <w:lang w:val="es-CL"/>
        </w:rPr>
      </w:pPr>
    </w:p>
    <w:p w14:paraId="68DB6A6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Impacto:</w:t>
      </w:r>
      <w:r w:rsidRPr="00CB573D">
        <w:rPr>
          <w:rFonts w:ascii="Arial" w:eastAsia="Arial" w:hAnsi="Arial" w:cs="Arial"/>
          <w:color w:val="171923"/>
          <w:lang w:val="es-CL"/>
        </w:rPr>
        <w:t xml:space="preserve"> Crítico</w:t>
      </w:r>
    </w:p>
    <w:p w14:paraId="448EA2E7" w14:textId="77777777" w:rsidR="00CB573D" w:rsidRPr="00CB573D" w:rsidRDefault="00CB573D" w:rsidP="00CB573D">
      <w:pPr>
        <w:numPr>
          <w:ilvl w:val="0"/>
          <w:numId w:val="82"/>
        </w:numPr>
        <w:spacing w:after="0" w:line="240" w:lineRule="auto"/>
        <w:rPr>
          <w:rFonts w:ascii="Arial" w:eastAsia="Arial" w:hAnsi="Arial" w:cs="Arial"/>
          <w:color w:val="171923"/>
          <w:lang w:val="es-CL"/>
        </w:rPr>
      </w:pPr>
      <w:r w:rsidRPr="00CB573D">
        <w:rPr>
          <w:rFonts w:ascii="Arial" w:eastAsia="Arial" w:hAnsi="Arial" w:cs="Arial"/>
          <w:color w:val="171923"/>
          <w:lang w:val="es-CL"/>
        </w:rPr>
        <w:t>Filtración de datos personales</w:t>
      </w:r>
    </w:p>
    <w:p w14:paraId="2F0C4073" w14:textId="77777777" w:rsidR="00CB573D" w:rsidRPr="00CB573D" w:rsidRDefault="00CB573D" w:rsidP="00CB573D">
      <w:pPr>
        <w:numPr>
          <w:ilvl w:val="0"/>
          <w:numId w:val="82"/>
        </w:numPr>
        <w:spacing w:after="0" w:line="240" w:lineRule="auto"/>
        <w:rPr>
          <w:rFonts w:ascii="Arial" w:eastAsia="Arial" w:hAnsi="Arial" w:cs="Arial"/>
          <w:color w:val="171923"/>
          <w:lang w:val="es-CL"/>
        </w:rPr>
      </w:pPr>
      <w:r w:rsidRPr="00CB573D">
        <w:rPr>
          <w:rFonts w:ascii="Arial" w:eastAsia="Arial" w:hAnsi="Arial" w:cs="Arial"/>
          <w:color w:val="171923"/>
          <w:lang w:val="es-CL"/>
        </w:rPr>
        <w:t>Acceso no autorizado a cuentas</w:t>
      </w:r>
    </w:p>
    <w:p w14:paraId="04114F07" w14:textId="77777777" w:rsidR="00CB573D" w:rsidRPr="00CB573D" w:rsidRDefault="00CB573D" w:rsidP="00CB573D">
      <w:pPr>
        <w:numPr>
          <w:ilvl w:val="0"/>
          <w:numId w:val="82"/>
        </w:numPr>
        <w:spacing w:after="0" w:line="240" w:lineRule="auto"/>
        <w:rPr>
          <w:rFonts w:ascii="Arial" w:eastAsia="Arial" w:hAnsi="Arial" w:cs="Arial"/>
          <w:color w:val="171923"/>
          <w:lang w:val="es-CL"/>
        </w:rPr>
      </w:pPr>
      <w:r w:rsidRPr="00CB573D">
        <w:rPr>
          <w:rFonts w:ascii="Arial" w:eastAsia="Arial" w:hAnsi="Arial" w:cs="Arial"/>
          <w:color w:val="171923"/>
          <w:lang w:val="es-CL"/>
        </w:rPr>
        <w:t>Daño reputacional irreparable</w:t>
      </w:r>
    </w:p>
    <w:p w14:paraId="27116B74" w14:textId="77777777" w:rsidR="00CB573D" w:rsidRDefault="00CB573D" w:rsidP="00CB573D">
      <w:pPr>
        <w:numPr>
          <w:ilvl w:val="0"/>
          <w:numId w:val="82"/>
        </w:numPr>
        <w:spacing w:after="0" w:line="240" w:lineRule="auto"/>
        <w:rPr>
          <w:rFonts w:ascii="Arial" w:eastAsia="Arial" w:hAnsi="Arial" w:cs="Arial"/>
          <w:color w:val="171923"/>
          <w:lang w:val="es-CL"/>
        </w:rPr>
      </w:pPr>
      <w:r w:rsidRPr="00CB573D">
        <w:rPr>
          <w:rFonts w:ascii="Arial" w:eastAsia="Arial" w:hAnsi="Arial" w:cs="Arial"/>
          <w:color w:val="171923"/>
          <w:lang w:val="es-CL"/>
        </w:rPr>
        <w:t>Posibles implicaciones legales (Ley 19.628 Chile)</w:t>
      </w:r>
    </w:p>
    <w:p w14:paraId="21DDD5F3" w14:textId="77777777" w:rsidR="00327ACD" w:rsidRPr="00CB573D" w:rsidRDefault="00327ACD" w:rsidP="00327ACD">
      <w:pPr>
        <w:spacing w:after="0" w:line="240" w:lineRule="auto"/>
        <w:ind w:left="720"/>
        <w:rPr>
          <w:rFonts w:ascii="Arial" w:eastAsia="Arial" w:hAnsi="Arial" w:cs="Arial"/>
          <w:color w:val="171923"/>
          <w:lang w:val="es-CL"/>
        </w:rPr>
      </w:pPr>
    </w:p>
    <w:p w14:paraId="12C1957D" w14:textId="77777777" w:rsidR="00327ACD" w:rsidRDefault="00327ACD">
      <w:pPr>
        <w:rPr>
          <w:rFonts w:ascii="Arial" w:eastAsia="Arial" w:hAnsi="Arial" w:cs="Arial"/>
          <w:b/>
          <w:bCs/>
          <w:color w:val="171923"/>
          <w:lang w:val="es-CL"/>
        </w:rPr>
      </w:pPr>
      <w:r>
        <w:rPr>
          <w:rFonts w:ascii="Arial" w:eastAsia="Arial" w:hAnsi="Arial" w:cs="Arial"/>
          <w:b/>
          <w:bCs/>
          <w:color w:val="171923"/>
          <w:lang w:val="es-CL"/>
        </w:rPr>
        <w:br w:type="page"/>
      </w:r>
    </w:p>
    <w:p w14:paraId="6254058C" w14:textId="56659994"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lastRenderedPageBreak/>
        <w:t>Estrategias de mitigación:</w:t>
      </w:r>
    </w:p>
    <w:p w14:paraId="4C65C5D8" w14:textId="77777777" w:rsidR="00CB573D" w:rsidRPr="00CB573D" w:rsidRDefault="00CB573D" w:rsidP="00CB573D">
      <w:pPr>
        <w:numPr>
          <w:ilvl w:val="0"/>
          <w:numId w:val="83"/>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 xml:space="preserve">Encriptación de contraseñas con </w:t>
      </w:r>
      <w:proofErr w:type="spellStart"/>
      <w:r w:rsidRPr="00CB573D">
        <w:rPr>
          <w:rFonts w:ascii="Arial" w:eastAsia="Arial" w:hAnsi="Arial" w:cs="Arial"/>
          <w:b/>
          <w:bCs/>
          <w:color w:val="171923"/>
          <w:lang w:val="es-CL"/>
        </w:rPr>
        <w:t>bcrypt</w:t>
      </w:r>
      <w:proofErr w:type="spellEnd"/>
    </w:p>
    <w:p w14:paraId="7763BE37"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48854083"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bcrypt</w:t>
      </w:r>
      <w:proofErr w:type="spellEnd"/>
      <w:r w:rsidRPr="00CB573D">
        <w:rPr>
          <w:rFonts w:ascii="Arial" w:eastAsia="Arial" w:hAnsi="Arial" w:cs="Arial"/>
          <w:color w:val="171923"/>
          <w:lang w:val="es-CL"/>
        </w:rPr>
        <w:t xml:space="preserve"> = </w:t>
      </w:r>
      <w:proofErr w:type="spellStart"/>
      <w:r w:rsidRPr="00CB573D">
        <w:rPr>
          <w:rFonts w:ascii="Arial" w:eastAsia="Arial" w:hAnsi="Arial" w:cs="Arial"/>
          <w:color w:val="171923"/>
          <w:lang w:val="es-CL"/>
        </w:rPr>
        <w:t>require</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bcrypt</w:t>
      </w:r>
      <w:proofErr w:type="spellEnd"/>
      <w:r w:rsidRPr="00CB573D">
        <w:rPr>
          <w:rFonts w:ascii="Arial" w:eastAsia="Arial" w:hAnsi="Arial" w:cs="Arial"/>
          <w:color w:val="171923"/>
          <w:lang w:val="es-CL"/>
        </w:rPr>
        <w:t>');</w:t>
      </w:r>
    </w:p>
    <w:p w14:paraId="3B08B73C"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SALT_ROUNDS = 12; </w:t>
      </w:r>
      <w:r w:rsidRPr="00CB573D">
        <w:rPr>
          <w:rFonts w:ascii="Arial" w:eastAsia="Arial" w:hAnsi="Arial" w:cs="Arial"/>
          <w:i/>
          <w:iCs/>
          <w:color w:val="171923"/>
          <w:lang w:val="es-CL"/>
        </w:rPr>
        <w:t>// Factor de costo alto</w:t>
      </w:r>
    </w:p>
    <w:p w14:paraId="586A43E0" w14:textId="77777777" w:rsidR="00CB573D" w:rsidRPr="00CB573D" w:rsidRDefault="00CB573D" w:rsidP="00CB573D">
      <w:pPr>
        <w:spacing w:after="0" w:line="240" w:lineRule="auto"/>
        <w:rPr>
          <w:rFonts w:ascii="Arial" w:eastAsia="Arial" w:hAnsi="Arial" w:cs="Arial"/>
          <w:color w:val="171923"/>
          <w:lang w:val="es-CL"/>
        </w:rPr>
      </w:pPr>
    </w:p>
    <w:p w14:paraId="7FBAC25C"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async</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function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hashPassword</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plainPassword</w:t>
      </w:r>
      <w:proofErr w:type="spellEnd"/>
      <w:r w:rsidRPr="00CB573D">
        <w:rPr>
          <w:rFonts w:ascii="Arial" w:eastAsia="Arial" w:hAnsi="Arial" w:cs="Arial"/>
          <w:color w:val="171923"/>
          <w:lang w:val="es-CL"/>
        </w:rPr>
        <w:t>) {</w:t>
      </w:r>
    </w:p>
    <w:p w14:paraId="3ABF496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return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await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bcrypt.hash</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plainPassword</w:t>
      </w:r>
      <w:proofErr w:type="spellEnd"/>
      <w:r w:rsidRPr="00CB573D">
        <w:rPr>
          <w:rFonts w:ascii="Arial" w:eastAsia="Arial" w:hAnsi="Arial" w:cs="Arial"/>
          <w:color w:val="171923"/>
          <w:lang w:val="es-CL"/>
        </w:rPr>
        <w:t>, SALT_ROUNDS);</w:t>
      </w:r>
    </w:p>
    <w:p w14:paraId="576F78D6"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6A7B9F14" w14:textId="77777777" w:rsidR="00CB573D" w:rsidRPr="00CB573D" w:rsidRDefault="00CB573D" w:rsidP="00CB573D">
      <w:pPr>
        <w:spacing w:after="0" w:line="240" w:lineRule="auto"/>
        <w:rPr>
          <w:rFonts w:ascii="Arial" w:eastAsia="Arial" w:hAnsi="Arial" w:cs="Arial"/>
          <w:color w:val="171923"/>
          <w:lang w:val="es-CL"/>
        </w:rPr>
      </w:pPr>
    </w:p>
    <w:p w14:paraId="2392AD57"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async</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function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verifyPassword</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plainPassword</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hashedPassword</w:t>
      </w:r>
      <w:proofErr w:type="spellEnd"/>
      <w:r w:rsidRPr="00CB573D">
        <w:rPr>
          <w:rFonts w:ascii="Arial" w:eastAsia="Arial" w:hAnsi="Arial" w:cs="Arial"/>
          <w:color w:val="171923"/>
          <w:lang w:val="es-CL"/>
        </w:rPr>
        <w:t>) {</w:t>
      </w:r>
    </w:p>
    <w:p w14:paraId="4D10ABB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return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await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bcrypt.compare</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plainPassword</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hashedPassword</w:t>
      </w:r>
      <w:proofErr w:type="spellEnd"/>
      <w:r w:rsidRPr="00CB573D">
        <w:rPr>
          <w:rFonts w:ascii="Arial" w:eastAsia="Arial" w:hAnsi="Arial" w:cs="Arial"/>
          <w:color w:val="171923"/>
          <w:lang w:val="es-CL"/>
        </w:rPr>
        <w:t>);</w:t>
      </w:r>
    </w:p>
    <w:p w14:paraId="13992FE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76D06EC3" w14:textId="77777777" w:rsidR="00CB573D" w:rsidRPr="00CB573D" w:rsidRDefault="00CB573D" w:rsidP="00CB573D">
      <w:pPr>
        <w:numPr>
          <w:ilvl w:val="0"/>
          <w:numId w:val="84"/>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 xml:space="preserve">Prevención de SQL </w:t>
      </w:r>
      <w:proofErr w:type="spellStart"/>
      <w:r w:rsidRPr="00CB573D">
        <w:rPr>
          <w:rFonts w:ascii="Arial" w:eastAsia="Arial" w:hAnsi="Arial" w:cs="Arial"/>
          <w:b/>
          <w:bCs/>
          <w:color w:val="171923"/>
          <w:lang w:val="es-CL"/>
        </w:rPr>
        <w:t>Injection</w:t>
      </w:r>
      <w:proofErr w:type="spellEnd"/>
      <w:r w:rsidRPr="00CB573D">
        <w:rPr>
          <w:rFonts w:ascii="Arial" w:eastAsia="Arial" w:hAnsi="Arial" w:cs="Arial"/>
          <w:b/>
          <w:bCs/>
          <w:color w:val="171923"/>
          <w:lang w:val="es-CL"/>
        </w:rPr>
        <w:t xml:space="preserve"> con ORM</w:t>
      </w:r>
    </w:p>
    <w:p w14:paraId="35361C9C"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77F46A8E" w14:textId="54E5B4A2"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i/>
          <w:iCs/>
          <w:color w:val="171923"/>
          <w:lang w:val="es-CL"/>
        </w:rPr>
        <w:t>/</w:t>
      </w:r>
      <w:proofErr w:type="gramStart"/>
      <w:r w:rsidRPr="00CB573D">
        <w:rPr>
          <w:rFonts w:ascii="Arial" w:eastAsia="Arial" w:hAnsi="Arial" w:cs="Arial"/>
          <w:i/>
          <w:iCs/>
          <w:color w:val="171923"/>
          <w:lang w:val="es-CL"/>
        </w:rPr>
        <w:t>/  NUNCA</w:t>
      </w:r>
      <w:proofErr w:type="gramEnd"/>
      <w:r w:rsidRPr="00CB573D">
        <w:rPr>
          <w:rFonts w:ascii="Arial" w:eastAsia="Arial" w:hAnsi="Arial" w:cs="Arial"/>
          <w:i/>
          <w:iCs/>
          <w:color w:val="171923"/>
          <w:lang w:val="es-CL"/>
        </w:rPr>
        <w:t xml:space="preserve"> hacer esto</w:t>
      </w:r>
    </w:p>
    <w:p w14:paraId="76A8BA46"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query</w:t>
      </w:r>
      <w:proofErr w:type="spellEnd"/>
      <w:r w:rsidRPr="00CB573D">
        <w:rPr>
          <w:rFonts w:ascii="Arial" w:eastAsia="Arial" w:hAnsi="Arial" w:cs="Arial"/>
          <w:color w:val="171923"/>
          <w:lang w:val="es-CL"/>
        </w:rPr>
        <w:t xml:space="preserve"> = `SELECT * FROM </w:t>
      </w:r>
      <w:proofErr w:type="spellStart"/>
      <w:r w:rsidRPr="00CB573D">
        <w:rPr>
          <w:rFonts w:ascii="Arial" w:eastAsia="Arial" w:hAnsi="Arial" w:cs="Arial"/>
          <w:color w:val="171923"/>
          <w:lang w:val="es-CL"/>
        </w:rPr>
        <w:t>users</w:t>
      </w:r>
      <w:proofErr w:type="spellEnd"/>
      <w:r w:rsidRPr="00CB573D">
        <w:rPr>
          <w:rFonts w:ascii="Arial" w:eastAsia="Arial" w:hAnsi="Arial" w:cs="Arial"/>
          <w:color w:val="171923"/>
          <w:lang w:val="es-CL"/>
        </w:rPr>
        <w:t xml:space="preserve"> WHERE email = '${</w:t>
      </w:r>
      <w:proofErr w:type="spellStart"/>
      <w:r w:rsidRPr="00CB573D">
        <w:rPr>
          <w:rFonts w:ascii="Arial" w:eastAsia="Arial" w:hAnsi="Arial" w:cs="Arial"/>
          <w:color w:val="171923"/>
          <w:lang w:val="es-CL"/>
        </w:rPr>
        <w:t>userEmail</w:t>
      </w:r>
      <w:proofErr w:type="spellEnd"/>
      <w:r w:rsidRPr="00CB573D">
        <w:rPr>
          <w:rFonts w:ascii="Arial" w:eastAsia="Arial" w:hAnsi="Arial" w:cs="Arial"/>
          <w:color w:val="171923"/>
          <w:lang w:val="es-CL"/>
        </w:rPr>
        <w:t>}'`;</w:t>
      </w:r>
    </w:p>
    <w:p w14:paraId="41FF16D3" w14:textId="77777777" w:rsidR="00CB573D" w:rsidRPr="00CB573D" w:rsidRDefault="00CB573D" w:rsidP="00CB573D">
      <w:pPr>
        <w:spacing w:after="0" w:line="240" w:lineRule="auto"/>
        <w:rPr>
          <w:rFonts w:ascii="Arial" w:eastAsia="Arial" w:hAnsi="Arial" w:cs="Arial"/>
          <w:color w:val="171923"/>
          <w:lang w:val="es-CL"/>
        </w:rPr>
      </w:pPr>
    </w:p>
    <w:p w14:paraId="721B7F2E" w14:textId="07A78930"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i/>
          <w:iCs/>
          <w:color w:val="171923"/>
          <w:lang w:val="es-CL"/>
        </w:rPr>
        <w:t>// SIEMPRE usar ORM con parámetros</w:t>
      </w:r>
    </w:p>
    <w:p w14:paraId="23EB0272"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user</w:t>
      </w:r>
      <w:proofErr w:type="spellEnd"/>
      <w:r w:rsidRPr="00CB573D">
        <w:rPr>
          <w:rFonts w:ascii="Arial" w:eastAsia="Arial" w:hAnsi="Arial" w:cs="Arial"/>
          <w:color w:val="171923"/>
          <w:lang w:val="es-CL"/>
        </w:rPr>
        <w:t xml:space="preserve"> = </w:t>
      </w:r>
      <w:proofErr w:type="spellStart"/>
      <w:r w:rsidRPr="00CB573D">
        <w:rPr>
          <w:rFonts w:ascii="Arial" w:eastAsia="Arial" w:hAnsi="Arial" w:cs="Arial"/>
          <w:color w:val="171923"/>
          <w:lang w:val="es-CL"/>
        </w:rPr>
        <w:t>await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User.findOne</w:t>
      </w:r>
      <w:proofErr w:type="spellEnd"/>
      <w:r w:rsidRPr="00CB573D">
        <w:rPr>
          <w:rFonts w:ascii="Arial" w:eastAsia="Arial" w:hAnsi="Arial" w:cs="Arial"/>
          <w:color w:val="171923"/>
          <w:lang w:val="es-CL"/>
        </w:rPr>
        <w:t>({</w:t>
      </w:r>
    </w:p>
    <w:p w14:paraId="09C99746"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where</w:t>
      </w:r>
      <w:proofErr w:type="spellEnd"/>
      <w:r w:rsidRPr="00CB573D">
        <w:rPr>
          <w:rFonts w:ascii="Arial" w:eastAsia="Arial" w:hAnsi="Arial" w:cs="Arial"/>
          <w:color w:val="171923"/>
          <w:lang w:val="es-CL"/>
        </w:rPr>
        <w:t xml:space="preserve">: { email: </w:t>
      </w:r>
      <w:proofErr w:type="spellStart"/>
      <w:r w:rsidRPr="00CB573D">
        <w:rPr>
          <w:rFonts w:ascii="Arial" w:eastAsia="Arial" w:hAnsi="Arial" w:cs="Arial"/>
          <w:color w:val="171923"/>
          <w:lang w:val="es-CL"/>
        </w:rPr>
        <w:t>userEmail</w:t>
      </w:r>
      <w:proofErr w:type="spellEnd"/>
      <w:r w:rsidRPr="00CB573D">
        <w:rPr>
          <w:rFonts w:ascii="Arial" w:eastAsia="Arial" w:hAnsi="Arial" w:cs="Arial"/>
          <w:color w:val="171923"/>
          <w:lang w:val="es-CL"/>
        </w:rPr>
        <w:t xml:space="preserve"> }</w:t>
      </w:r>
    </w:p>
    <w:p w14:paraId="15BD1354"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119B2827" w14:textId="77777777" w:rsidR="00CB573D" w:rsidRPr="00CB573D" w:rsidRDefault="00CB573D" w:rsidP="00CB573D">
      <w:pPr>
        <w:numPr>
          <w:ilvl w:val="0"/>
          <w:numId w:val="85"/>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Sanitización de inputs</w:t>
      </w:r>
    </w:p>
    <w:p w14:paraId="08602136"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6AE6BB34"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validator</w:t>
      </w:r>
      <w:proofErr w:type="spellEnd"/>
      <w:r w:rsidRPr="00CB573D">
        <w:rPr>
          <w:rFonts w:ascii="Arial" w:eastAsia="Arial" w:hAnsi="Arial" w:cs="Arial"/>
          <w:color w:val="171923"/>
          <w:lang w:val="es-CL"/>
        </w:rPr>
        <w:t xml:space="preserve"> = </w:t>
      </w:r>
      <w:proofErr w:type="spellStart"/>
      <w:r w:rsidRPr="00CB573D">
        <w:rPr>
          <w:rFonts w:ascii="Arial" w:eastAsia="Arial" w:hAnsi="Arial" w:cs="Arial"/>
          <w:color w:val="171923"/>
          <w:lang w:val="es-CL"/>
        </w:rPr>
        <w:t>require</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validator</w:t>
      </w:r>
      <w:proofErr w:type="spellEnd"/>
      <w:r w:rsidRPr="00CB573D">
        <w:rPr>
          <w:rFonts w:ascii="Arial" w:eastAsia="Arial" w:hAnsi="Arial" w:cs="Arial"/>
          <w:color w:val="171923"/>
          <w:lang w:val="es-CL"/>
        </w:rPr>
        <w:t>');</w:t>
      </w:r>
    </w:p>
    <w:p w14:paraId="30A8A8A3" w14:textId="77777777" w:rsidR="00CB573D" w:rsidRPr="00CB573D" w:rsidRDefault="00CB573D" w:rsidP="00CB573D">
      <w:pPr>
        <w:spacing w:after="0" w:line="240" w:lineRule="auto"/>
        <w:rPr>
          <w:rFonts w:ascii="Arial" w:eastAsia="Arial" w:hAnsi="Arial" w:cs="Arial"/>
          <w:color w:val="171923"/>
          <w:lang w:val="es-CL"/>
        </w:rPr>
      </w:pPr>
    </w:p>
    <w:p w14:paraId="515A3AAC"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function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sanitizeInput</w:t>
      </w:r>
      <w:proofErr w:type="spellEnd"/>
      <w:r w:rsidRPr="00CB573D">
        <w:rPr>
          <w:rFonts w:ascii="Arial" w:eastAsia="Arial" w:hAnsi="Arial" w:cs="Arial"/>
          <w:color w:val="171923"/>
          <w:lang w:val="es-CL"/>
        </w:rPr>
        <w:t>(input) {</w:t>
      </w:r>
    </w:p>
    <w:p w14:paraId="0D89C0F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return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validator.escape</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input.trim</w:t>
      </w:r>
      <w:proofErr w:type="spellEnd"/>
      <w:r w:rsidRPr="00CB573D">
        <w:rPr>
          <w:rFonts w:ascii="Arial" w:eastAsia="Arial" w:hAnsi="Arial" w:cs="Arial"/>
          <w:color w:val="171923"/>
          <w:lang w:val="es-CL"/>
        </w:rPr>
        <w:t>());</w:t>
      </w:r>
    </w:p>
    <w:p w14:paraId="78BB729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4A287FB9" w14:textId="77777777" w:rsidR="00CB573D" w:rsidRPr="00CB573D" w:rsidRDefault="00CB573D" w:rsidP="00CB573D">
      <w:pPr>
        <w:spacing w:after="0" w:line="240" w:lineRule="auto"/>
        <w:rPr>
          <w:rFonts w:ascii="Arial" w:eastAsia="Arial" w:hAnsi="Arial" w:cs="Arial"/>
          <w:color w:val="171923"/>
          <w:lang w:val="es-CL"/>
        </w:rPr>
      </w:pPr>
    </w:p>
    <w:p w14:paraId="0EB8A6C4"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function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validateEmail</w:t>
      </w:r>
      <w:proofErr w:type="spellEnd"/>
      <w:r w:rsidRPr="00CB573D">
        <w:rPr>
          <w:rFonts w:ascii="Arial" w:eastAsia="Arial" w:hAnsi="Arial" w:cs="Arial"/>
          <w:color w:val="171923"/>
          <w:lang w:val="es-CL"/>
        </w:rPr>
        <w:t>(email) {</w:t>
      </w:r>
    </w:p>
    <w:p w14:paraId="5CE2566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return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validator.isEmail</w:t>
      </w:r>
      <w:proofErr w:type="spellEnd"/>
      <w:r w:rsidRPr="00CB573D">
        <w:rPr>
          <w:rFonts w:ascii="Arial" w:eastAsia="Arial" w:hAnsi="Arial" w:cs="Arial"/>
          <w:color w:val="171923"/>
          <w:lang w:val="es-CL"/>
        </w:rPr>
        <w:t>(email);</w:t>
      </w:r>
    </w:p>
    <w:p w14:paraId="7219F699"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69164078" w14:textId="77777777" w:rsidR="00CB573D" w:rsidRPr="00CB573D" w:rsidRDefault="00CB573D" w:rsidP="00CB573D">
      <w:pPr>
        <w:numPr>
          <w:ilvl w:val="0"/>
          <w:numId w:val="86"/>
        </w:numPr>
        <w:spacing w:after="0" w:line="240" w:lineRule="auto"/>
        <w:rPr>
          <w:rFonts w:ascii="Arial" w:eastAsia="Arial" w:hAnsi="Arial" w:cs="Arial"/>
          <w:color w:val="171923"/>
          <w:lang w:val="es-CL"/>
        </w:rPr>
      </w:pPr>
      <w:proofErr w:type="spellStart"/>
      <w:r w:rsidRPr="00CB573D">
        <w:rPr>
          <w:rFonts w:ascii="Arial" w:eastAsia="Arial" w:hAnsi="Arial" w:cs="Arial"/>
          <w:b/>
          <w:bCs/>
          <w:color w:val="171923"/>
          <w:lang w:val="es-CL"/>
        </w:rPr>
        <w:t>Headers</w:t>
      </w:r>
      <w:proofErr w:type="spellEnd"/>
      <w:r w:rsidRPr="00CB573D">
        <w:rPr>
          <w:rFonts w:ascii="Arial" w:eastAsia="Arial" w:hAnsi="Arial" w:cs="Arial"/>
          <w:b/>
          <w:bCs/>
          <w:color w:val="171923"/>
          <w:lang w:val="es-CL"/>
        </w:rPr>
        <w:t xml:space="preserve"> de seguridad HTTP</w:t>
      </w:r>
    </w:p>
    <w:p w14:paraId="15B42339"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3AB7FD33"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helmet</w:t>
      </w:r>
      <w:proofErr w:type="spellEnd"/>
      <w:r w:rsidRPr="00CB573D">
        <w:rPr>
          <w:rFonts w:ascii="Arial" w:eastAsia="Arial" w:hAnsi="Arial" w:cs="Arial"/>
          <w:color w:val="171923"/>
          <w:lang w:val="es-CL"/>
        </w:rPr>
        <w:t xml:space="preserve"> = </w:t>
      </w:r>
      <w:proofErr w:type="spellStart"/>
      <w:r w:rsidRPr="00CB573D">
        <w:rPr>
          <w:rFonts w:ascii="Arial" w:eastAsia="Arial" w:hAnsi="Arial" w:cs="Arial"/>
          <w:color w:val="171923"/>
          <w:lang w:val="es-CL"/>
        </w:rPr>
        <w:t>require</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helmet</w:t>
      </w:r>
      <w:proofErr w:type="spellEnd"/>
      <w:r w:rsidRPr="00CB573D">
        <w:rPr>
          <w:rFonts w:ascii="Arial" w:eastAsia="Arial" w:hAnsi="Arial" w:cs="Arial"/>
          <w:color w:val="171923"/>
          <w:lang w:val="es-CL"/>
        </w:rPr>
        <w:t>');</w:t>
      </w:r>
    </w:p>
    <w:p w14:paraId="3F796FE9"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app.use</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helmet</w:t>
      </w:r>
      <w:proofErr w:type="spellEnd"/>
      <w:r w:rsidRPr="00CB573D">
        <w:rPr>
          <w:rFonts w:ascii="Arial" w:eastAsia="Arial" w:hAnsi="Arial" w:cs="Arial"/>
          <w:color w:val="171923"/>
          <w:lang w:val="es-CL"/>
        </w:rPr>
        <w:t>());</w:t>
      </w:r>
    </w:p>
    <w:p w14:paraId="30C70414" w14:textId="77777777" w:rsidR="00CB573D" w:rsidRPr="00CB573D" w:rsidRDefault="00CB573D" w:rsidP="00CB573D">
      <w:pPr>
        <w:spacing w:after="0" w:line="240" w:lineRule="auto"/>
        <w:rPr>
          <w:rFonts w:ascii="Arial" w:eastAsia="Arial" w:hAnsi="Arial" w:cs="Arial"/>
          <w:color w:val="171923"/>
          <w:lang w:val="es-CL"/>
        </w:rPr>
      </w:pPr>
    </w:p>
    <w:p w14:paraId="5DF44336"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i/>
          <w:iCs/>
          <w:color w:val="171923"/>
          <w:lang w:val="es-CL"/>
        </w:rPr>
        <w:t xml:space="preserve">// Content Security </w:t>
      </w:r>
      <w:proofErr w:type="spellStart"/>
      <w:r w:rsidRPr="00CB573D">
        <w:rPr>
          <w:rFonts w:ascii="Arial" w:eastAsia="Arial" w:hAnsi="Arial" w:cs="Arial"/>
          <w:i/>
          <w:iCs/>
          <w:color w:val="171923"/>
          <w:lang w:val="es-CL"/>
        </w:rPr>
        <w:t>Policy</w:t>
      </w:r>
      <w:proofErr w:type="spellEnd"/>
    </w:p>
    <w:p w14:paraId="7EC3678C"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app.use</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helmet.contentSecurityPolicy</w:t>
      </w:r>
      <w:proofErr w:type="spellEnd"/>
      <w:r w:rsidRPr="00CB573D">
        <w:rPr>
          <w:rFonts w:ascii="Arial" w:eastAsia="Arial" w:hAnsi="Arial" w:cs="Arial"/>
          <w:color w:val="171923"/>
          <w:lang w:val="es-CL"/>
        </w:rPr>
        <w:t>({</w:t>
      </w:r>
    </w:p>
    <w:p w14:paraId="29686C8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directives: {</w:t>
      </w:r>
    </w:p>
    <w:p w14:paraId="26177A7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defaultSrc</w:t>
      </w:r>
      <w:proofErr w:type="spellEnd"/>
      <w:r w:rsidRPr="00CB573D">
        <w:rPr>
          <w:rFonts w:ascii="Arial" w:eastAsia="Arial" w:hAnsi="Arial" w:cs="Arial"/>
          <w:color w:val="171923"/>
          <w:lang w:val="es-CL"/>
        </w:rPr>
        <w:t>: ["'</w:t>
      </w:r>
      <w:proofErr w:type="spellStart"/>
      <w:r w:rsidRPr="00CB573D">
        <w:rPr>
          <w:rFonts w:ascii="Arial" w:eastAsia="Arial" w:hAnsi="Arial" w:cs="Arial"/>
          <w:color w:val="171923"/>
          <w:lang w:val="es-CL"/>
        </w:rPr>
        <w:t>self</w:t>
      </w:r>
      <w:proofErr w:type="spellEnd"/>
      <w:r w:rsidRPr="00CB573D">
        <w:rPr>
          <w:rFonts w:ascii="Arial" w:eastAsia="Arial" w:hAnsi="Arial" w:cs="Arial"/>
          <w:color w:val="171923"/>
          <w:lang w:val="es-CL"/>
        </w:rPr>
        <w:t>'"],</w:t>
      </w:r>
    </w:p>
    <w:p w14:paraId="6DC0F1E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scriptSrc</w:t>
      </w:r>
      <w:proofErr w:type="spellEnd"/>
      <w:r w:rsidRPr="00CB573D">
        <w:rPr>
          <w:rFonts w:ascii="Arial" w:eastAsia="Arial" w:hAnsi="Arial" w:cs="Arial"/>
          <w:color w:val="171923"/>
          <w:lang w:val="es-CL"/>
        </w:rPr>
        <w:t>: ["'</w:t>
      </w:r>
      <w:proofErr w:type="spellStart"/>
      <w:r w:rsidRPr="00CB573D">
        <w:rPr>
          <w:rFonts w:ascii="Arial" w:eastAsia="Arial" w:hAnsi="Arial" w:cs="Arial"/>
          <w:color w:val="171923"/>
          <w:lang w:val="es-CL"/>
        </w:rPr>
        <w:t>self</w:t>
      </w:r>
      <w:proofErr w:type="spellEnd"/>
      <w:r w:rsidRPr="00CB573D">
        <w:rPr>
          <w:rFonts w:ascii="Arial" w:eastAsia="Arial" w:hAnsi="Arial" w:cs="Arial"/>
          <w:color w:val="171923"/>
          <w:lang w:val="es-CL"/>
        </w:rPr>
        <w:t>'", "'</w:t>
      </w:r>
      <w:proofErr w:type="spellStart"/>
      <w:r w:rsidRPr="00CB573D">
        <w:rPr>
          <w:rFonts w:ascii="Arial" w:eastAsia="Arial" w:hAnsi="Arial" w:cs="Arial"/>
          <w:color w:val="171923"/>
          <w:lang w:val="es-CL"/>
        </w:rPr>
        <w:t>unsafe-inline</w:t>
      </w:r>
      <w:proofErr w:type="spellEnd"/>
      <w:r w:rsidRPr="00CB573D">
        <w:rPr>
          <w:rFonts w:ascii="Arial" w:eastAsia="Arial" w:hAnsi="Arial" w:cs="Arial"/>
          <w:color w:val="171923"/>
          <w:lang w:val="es-CL"/>
        </w:rPr>
        <w:t>'"],</w:t>
      </w:r>
    </w:p>
    <w:p w14:paraId="1E0D153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styleSrc</w:t>
      </w:r>
      <w:proofErr w:type="spellEnd"/>
      <w:r w:rsidRPr="00CB573D">
        <w:rPr>
          <w:rFonts w:ascii="Arial" w:eastAsia="Arial" w:hAnsi="Arial" w:cs="Arial"/>
          <w:color w:val="171923"/>
          <w:lang w:val="es-CL"/>
        </w:rPr>
        <w:t>: ["'</w:t>
      </w:r>
      <w:proofErr w:type="spellStart"/>
      <w:r w:rsidRPr="00CB573D">
        <w:rPr>
          <w:rFonts w:ascii="Arial" w:eastAsia="Arial" w:hAnsi="Arial" w:cs="Arial"/>
          <w:color w:val="171923"/>
          <w:lang w:val="es-CL"/>
        </w:rPr>
        <w:t>self</w:t>
      </w:r>
      <w:proofErr w:type="spellEnd"/>
      <w:r w:rsidRPr="00CB573D">
        <w:rPr>
          <w:rFonts w:ascii="Arial" w:eastAsia="Arial" w:hAnsi="Arial" w:cs="Arial"/>
          <w:color w:val="171923"/>
          <w:lang w:val="es-CL"/>
        </w:rPr>
        <w:t>'", "'</w:t>
      </w:r>
      <w:proofErr w:type="spellStart"/>
      <w:r w:rsidRPr="00CB573D">
        <w:rPr>
          <w:rFonts w:ascii="Arial" w:eastAsia="Arial" w:hAnsi="Arial" w:cs="Arial"/>
          <w:color w:val="171923"/>
          <w:lang w:val="es-CL"/>
        </w:rPr>
        <w:t>unsafe-inline</w:t>
      </w:r>
      <w:proofErr w:type="spellEnd"/>
      <w:r w:rsidRPr="00CB573D">
        <w:rPr>
          <w:rFonts w:ascii="Arial" w:eastAsia="Arial" w:hAnsi="Arial" w:cs="Arial"/>
          <w:color w:val="171923"/>
          <w:lang w:val="es-CL"/>
        </w:rPr>
        <w:t>'"],</w:t>
      </w:r>
    </w:p>
    <w:p w14:paraId="76F4BBC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imgSrc</w:t>
      </w:r>
      <w:proofErr w:type="spellEnd"/>
      <w:r w:rsidRPr="00CB573D">
        <w:rPr>
          <w:rFonts w:ascii="Arial" w:eastAsia="Arial" w:hAnsi="Arial" w:cs="Arial"/>
          <w:color w:val="171923"/>
          <w:lang w:val="es-CL"/>
        </w:rPr>
        <w:t>: ["'</w:t>
      </w:r>
      <w:proofErr w:type="spellStart"/>
      <w:r w:rsidRPr="00CB573D">
        <w:rPr>
          <w:rFonts w:ascii="Arial" w:eastAsia="Arial" w:hAnsi="Arial" w:cs="Arial"/>
          <w:color w:val="171923"/>
          <w:lang w:val="es-CL"/>
        </w:rPr>
        <w:t>self</w:t>
      </w:r>
      <w:proofErr w:type="spellEnd"/>
      <w:r w:rsidRPr="00CB573D">
        <w:rPr>
          <w:rFonts w:ascii="Arial" w:eastAsia="Arial" w:hAnsi="Arial" w:cs="Arial"/>
          <w:color w:val="171923"/>
          <w:lang w:val="es-CL"/>
        </w:rPr>
        <w:t>'", "data:", "https:"],</w:t>
      </w:r>
    </w:p>
    <w:p w14:paraId="25D46303"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5FE73A09" w14:textId="58452876" w:rsidR="00327AC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702E16B3" w14:textId="77777777" w:rsidR="00327ACD" w:rsidRDefault="00327ACD">
      <w:pPr>
        <w:rPr>
          <w:rFonts w:ascii="Arial" w:eastAsia="Arial" w:hAnsi="Arial" w:cs="Arial"/>
          <w:color w:val="171923"/>
          <w:lang w:val="es-CL"/>
        </w:rPr>
      </w:pPr>
      <w:r>
        <w:rPr>
          <w:rFonts w:ascii="Arial" w:eastAsia="Arial" w:hAnsi="Arial" w:cs="Arial"/>
          <w:color w:val="171923"/>
          <w:lang w:val="es-CL"/>
        </w:rPr>
        <w:br w:type="page"/>
      </w:r>
    </w:p>
    <w:p w14:paraId="4F78619A" w14:textId="77777777" w:rsidR="00CB573D" w:rsidRPr="00CB573D" w:rsidRDefault="00CB573D" w:rsidP="00CB573D">
      <w:pPr>
        <w:spacing w:after="0" w:line="240" w:lineRule="auto"/>
        <w:rPr>
          <w:rFonts w:ascii="Arial" w:eastAsia="Arial" w:hAnsi="Arial" w:cs="Arial"/>
          <w:color w:val="171923"/>
          <w:lang w:val="es-CL"/>
        </w:rPr>
      </w:pPr>
    </w:p>
    <w:p w14:paraId="44AA6434" w14:textId="77777777" w:rsidR="00CB573D" w:rsidRPr="00CB573D" w:rsidRDefault="00CB573D" w:rsidP="00CB573D">
      <w:pPr>
        <w:numPr>
          <w:ilvl w:val="0"/>
          <w:numId w:val="87"/>
        </w:numPr>
        <w:spacing w:after="0" w:line="240" w:lineRule="auto"/>
        <w:rPr>
          <w:rFonts w:ascii="Arial" w:eastAsia="Arial" w:hAnsi="Arial" w:cs="Arial"/>
          <w:color w:val="171923"/>
          <w:lang w:val="es-CL"/>
        </w:rPr>
      </w:pPr>
      <w:proofErr w:type="spellStart"/>
      <w:r w:rsidRPr="00CB573D">
        <w:rPr>
          <w:rFonts w:ascii="Arial" w:eastAsia="Arial" w:hAnsi="Arial" w:cs="Arial"/>
          <w:b/>
          <w:bCs/>
          <w:color w:val="171923"/>
          <w:lang w:val="es-CL"/>
        </w:rPr>
        <w:t>Rate</w:t>
      </w:r>
      <w:proofErr w:type="spellEnd"/>
      <w:r w:rsidRPr="00CB573D">
        <w:rPr>
          <w:rFonts w:ascii="Arial" w:eastAsia="Arial" w:hAnsi="Arial" w:cs="Arial"/>
          <w:b/>
          <w:bCs/>
          <w:color w:val="171923"/>
          <w:lang w:val="es-CL"/>
        </w:rPr>
        <w:t xml:space="preserve"> </w:t>
      </w:r>
      <w:proofErr w:type="spellStart"/>
      <w:r w:rsidRPr="00CB573D">
        <w:rPr>
          <w:rFonts w:ascii="Arial" w:eastAsia="Arial" w:hAnsi="Arial" w:cs="Arial"/>
          <w:b/>
          <w:bCs/>
          <w:color w:val="171923"/>
          <w:lang w:val="es-CL"/>
        </w:rPr>
        <w:t>limiting</w:t>
      </w:r>
      <w:proofErr w:type="spellEnd"/>
      <w:r w:rsidRPr="00CB573D">
        <w:rPr>
          <w:rFonts w:ascii="Arial" w:eastAsia="Arial" w:hAnsi="Arial" w:cs="Arial"/>
          <w:b/>
          <w:bCs/>
          <w:color w:val="171923"/>
          <w:lang w:val="es-CL"/>
        </w:rPr>
        <w:t xml:space="preserve"> contra brute </w:t>
      </w:r>
      <w:proofErr w:type="spellStart"/>
      <w:r w:rsidRPr="00CB573D">
        <w:rPr>
          <w:rFonts w:ascii="Arial" w:eastAsia="Arial" w:hAnsi="Arial" w:cs="Arial"/>
          <w:b/>
          <w:bCs/>
          <w:color w:val="171923"/>
          <w:lang w:val="es-CL"/>
        </w:rPr>
        <w:t>force</w:t>
      </w:r>
      <w:proofErr w:type="spellEnd"/>
    </w:p>
    <w:p w14:paraId="57D2FF2C"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5494247C"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rateLimit</w:t>
      </w:r>
      <w:proofErr w:type="spellEnd"/>
      <w:r w:rsidRPr="00CB573D">
        <w:rPr>
          <w:rFonts w:ascii="Arial" w:eastAsia="Arial" w:hAnsi="Arial" w:cs="Arial"/>
          <w:color w:val="171923"/>
          <w:lang w:val="es-CL"/>
        </w:rPr>
        <w:t xml:space="preserve"> = </w:t>
      </w:r>
      <w:proofErr w:type="spellStart"/>
      <w:r w:rsidRPr="00CB573D">
        <w:rPr>
          <w:rFonts w:ascii="Arial" w:eastAsia="Arial" w:hAnsi="Arial" w:cs="Arial"/>
          <w:color w:val="171923"/>
          <w:lang w:val="es-CL"/>
        </w:rPr>
        <w:t>require</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express-rate-limit</w:t>
      </w:r>
      <w:proofErr w:type="spellEnd"/>
      <w:r w:rsidRPr="00CB573D">
        <w:rPr>
          <w:rFonts w:ascii="Arial" w:eastAsia="Arial" w:hAnsi="Arial" w:cs="Arial"/>
          <w:color w:val="171923"/>
          <w:lang w:val="es-CL"/>
        </w:rPr>
        <w:t>');</w:t>
      </w:r>
    </w:p>
    <w:p w14:paraId="5248794B" w14:textId="77777777" w:rsidR="00CB573D" w:rsidRPr="00CB573D" w:rsidRDefault="00CB573D" w:rsidP="00CB573D">
      <w:pPr>
        <w:spacing w:after="0" w:line="240" w:lineRule="auto"/>
        <w:rPr>
          <w:rFonts w:ascii="Arial" w:eastAsia="Arial" w:hAnsi="Arial" w:cs="Arial"/>
          <w:color w:val="171923"/>
          <w:lang w:val="es-CL"/>
        </w:rPr>
      </w:pPr>
    </w:p>
    <w:p w14:paraId="416220B1"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const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loginLimiter</w:t>
      </w:r>
      <w:proofErr w:type="spellEnd"/>
      <w:r w:rsidRPr="00CB573D">
        <w:rPr>
          <w:rFonts w:ascii="Arial" w:eastAsia="Arial" w:hAnsi="Arial" w:cs="Arial"/>
          <w:color w:val="171923"/>
          <w:lang w:val="es-CL"/>
        </w:rPr>
        <w:t xml:space="preserve"> = </w:t>
      </w:r>
      <w:proofErr w:type="spellStart"/>
      <w:r w:rsidRPr="00CB573D">
        <w:rPr>
          <w:rFonts w:ascii="Arial" w:eastAsia="Arial" w:hAnsi="Arial" w:cs="Arial"/>
          <w:color w:val="171923"/>
          <w:lang w:val="es-CL"/>
        </w:rPr>
        <w:t>rateLimit</w:t>
      </w:r>
      <w:proofErr w:type="spellEnd"/>
      <w:r w:rsidRPr="00CB573D">
        <w:rPr>
          <w:rFonts w:ascii="Arial" w:eastAsia="Arial" w:hAnsi="Arial" w:cs="Arial"/>
          <w:color w:val="171923"/>
          <w:lang w:val="es-CL"/>
        </w:rPr>
        <w:t>({</w:t>
      </w:r>
    </w:p>
    <w:p w14:paraId="6C8CF619"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windowMs</w:t>
      </w:r>
      <w:proofErr w:type="spellEnd"/>
      <w:r w:rsidRPr="00CB573D">
        <w:rPr>
          <w:rFonts w:ascii="Arial" w:eastAsia="Arial" w:hAnsi="Arial" w:cs="Arial"/>
          <w:color w:val="171923"/>
          <w:lang w:val="es-CL"/>
        </w:rPr>
        <w:t xml:space="preserve">: 15 * 60 * 1000, </w:t>
      </w:r>
      <w:r w:rsidRPr="00CB573D">
        <w:rPr>
          <w:rFonts w:ascii="Arial" w:eastAsia="Arial" w:hAnsi="Arial" w:cs="Arial"/>
          <w:i/>
          <w:iCs/>
          <w:color w:val="171923"/>
          <w:lang w:val="es-CL"/>
        </w:rPr>
        <w:t>// 15 minutos</w:t>
      </w:r>
    </w:p>
    <w:p w14:paraId="76CA0814"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max</w:t>
      </w:r>
      <w:proofErr w:type="spellEnd"/>
      <w:r w:rsidRPr="00CB573D">
        <w:rPr>
          <w:rFonts w:ascii="Arial" w:eastAsia="Arial" w:hAnsi="Arial" w:cs="Arial"/>
          <w:color w:val="171923"/>
          <w:lang w:val="es-CL"/>
        </w:rPr>
        <w:t xml:space="preserve">: 5, </w:t>
      </w:r>
      <w:r w:rsidRPr="00CB573D">
        <w:rPr>
          <w:rFonts w:ascii="Arial" w:eastAsia="Arial" w:hAnsi="Arial" w:cs="Arial"/>
          <w:i/>
          <w:iCs/>
          <w:color w:val="171923"/>
          <w:lang w:val="es-CL"/>
        </w:rPr>
        <w:t>// máximo 5 intentos</w:t>
      </w:r>
    </w:p>
    <w:p w14:paraId="3FA4CFC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message</w:t>
      </w:r>
      <w:proofErr w:type="spellEnd"/>
      <w:r w:rsidRPr="00CB573D">
        <w:rPr>
          <w:rFonts w:ascii="Arial" w:eastAsia="Arial" w:hAnsi="Arial" w:cs="Arial"/>
          <w:color w:val="171923"/>
          <w:lang w:val="es-CL"/>
        </w:rPr>
        <w:t xml:space="preserve">: "Demasiados intentos de </w:t>
      </w:r>
      <w:proofErr w:type="spellStart"/>
      <w:r w:rsidRPr="00CB573D">
        <w:rPr>
          <w:rFonts w:ascii="Arial" w:eastAsia="Arial" w:hAnsi="Arial" w:cs="Arial"/>
          <w:color w:val="171923"/>
          <w:lang w:val="es-CL"/>
        </w:rPr>
        <w:t>login</w:t>
      </w:r>
      <w:proofErr w:type="spellEnd"/>
      <w:r w:rsidRPr="00CB573D">
        <w:rPr>
          <w:rFonts w:ascii="Arial" w:eastAsia="Arial" w:hAnsi="Arial" w:cs="Arial"/>
          <w:color w:val="171923"/>
          <w:lang w:val="es-CL"/>
        </w:rPr>
        <w:t>. Intenta en 15 minutos."</w:t>
      </w:r>
    </w:p>
    <w:p w14:paraId="30C4613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78D20C83" w14:textId="77777777" w:rsidR="00CB573D" w:rsidRPr="00CB573D" w:rsidRDefault="00CB573D" w:rsidP="00CB573D">
      <w:pPr>
        <w:spacing w:after="0" w:line="240" w:lineRule="auto"/>
        <w:rPr>
          <w:rFonts w:ascii="Arial" w:eastAsia="Arial" w:hAnsi="Arial" w:cs="Arial"/>
          <w:color w:val="171923"/>
          <w:lang w:val="es-CL"/>
        </w:rPr>
      </w:pPr>
    </w:p>
    <w:p w14:paraId="2D36EAC3" w14:textId="77777777" w:rsid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app.post</w:t>
      </w:r>
      <w:proofErr w:type="spellEnd"/>
      <w:r w:rsidRPr="00CB573D">
        <w:rPr>
          <w:rFonts w:ascii="Arial" w:eastAsia="Arial" w:hAnsi="Arial" w:cs="Arial"/>
          <w:color w:val="171923"/>
          <w:lang w:val="es-CL"/>
        </w:rPr>
        <w:t>('/api/</w:t>
      </w:r>
      <w:proofErr w:type="spellStart"/>
      <w:r w:rsidRPr="00CB573D">
        <w:rPr>
          <w:rFonts w:ascii="Arial" w:eastAsia="Arial" w:hAnsi="Arial" w:cs="Arial"/>
          <w:color w:val="171923"/>
          <w:lang w:val="es-CL"/>
        </w:rPr>
        <w:t>auth</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login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loginLimiter</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loginController</w:t>
      </w:r>
      <w:proofErr w:type="spellEnd"/>
      <w:r w:rsidRPr="00CB573D">
        <w:rPr>
          <w:rFonts w:ascii="Arial" w:eastAsia="Arial" w:hAnsi="Arial" w:cs="Arial"/>
          <w:color w:val="171923"/>
          <w:lang w:val="es-CL"/>
        </w:rPr>
        <w:t>);</w:t>
      </w:r>
    </w:p>
    <w:p w14:paraId="72FAA5F5" w14:textId="77777777" w:rsidR="00327ACD" w:rsidRPr="00CB573D" w:rsidRDefault="00327ACD" w:rsidP="00CB573D">
      <w:pPr>
        <w:spacing w:after="0" w:line="240" w:lineRule="auto"/>
        <w:rPr>
          <w:rFonts w:ascii="Arial" w:eastAsia="Arial" w:hAnsi="Arial" w:cs="Arial"/>
          <w:color w:val="171923"/>
          <w:lang w:val="es-CL"/>
        </w:rPr>
      </w:pPr>
    </w:p>
    <w:p w14:paraId="2ED90758" w14:textId="77777777" w:rsidR="00CB573D" w:rsidRPr="00CB573D" w:rsidRDefault="00CB573D" w:rsidP="00CB573D">
      <w:pPr>
        <w:numPr>
          <w:ilvl w:val="0"/>
          <w:numId w:val="88"/>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HTTPS obligatorio</w:t>
      </w:r>
    </w:p>
    <w:p w14:paraId="56FB7FE7"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javascript</w:t>
      </w:r>
      <w:proofErr w:type="spellEnd"/>
    </w:p>
    <w:p w14:paraId="09669EF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i/>
          <w:iCs/>
          <w:color w:val="171923"/>
          <w:lang w:val="es-CL"/>
        </w:rPr>
        <w:t xml:space="preserve">// </w:t>
      </w:r>
      <w:proofErr w:type="spellStart"/>
      <w:r w:rsidRPr="00CB573D">
        <w:rPr>
          <w:rFonts w:ascii="Arial" w:eastAsia="Arial" w:hAnsi="Arial" w:cs="Arial"/>
          <w:i/>
          <w:iCs/>
          <w:color w:val="171923"/>
          <w:lang w:val="es-CL"/>
        </w:rPr>
        <w:t>Redirect</w:t>
      </w:r>
      <w:proofErr w:type="spellEnd"/>
      <w:r w:rsidRPr="00CB573D">
        <w:rPr>
          <w:rFonts w:ascii="Arial" w:eastAsia="Arial" w:hAnsi="Arial" w:cs="Arial"/>
          <w:i/>
          <w:iCs/>
          <w:color w:val="171923"/>
          <w:lang w:val="es-CL"/>
        </w:rPr>
        <w:t xml:space="preserve"> HTTP to HTTPS</w:t>
      </w:r>
    </w:p>
    <w:p w14:paraId="40ECCEE8"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app.use</w:t>
      </w:r>
      <w:proofErr w:type="spellEnd"/>
      <w:r w:rsidRPr="00CB573D">
        <w:rPr>
          <w:rFonts w:ascii="Arial" w:eastAsia="Arial" w:hAnsi="Arial" w:cs="Arial"/>
          <w:color w:val="171923"/>
          <w:lang w:val="es-CL"/>
        </w:rPr>
        <w:t>((</w:t>
      </w:r>
      <w:proofErr w:type="spellStart"/>
      <w:r w:rsidRPr="00CB573D">
        <w:rPr>
          <w:rFonts w:ascii="Arial" w:eastAsia="Arial" w:hAnsi="Arial" w:cs="Arial"/>
          <w:color w:val="171923"/>
          <w:lang w:val="es-CL"/>
        </w:rPr>
        <w:t>req</w:t>
      </w:r>
      <w:proofErr w:type="spellEnd"/>
      <w:r w:rsidRPr="00CB573D">
        <w:rPr>
          <w:rFonts w:ascii="Arial" w:eastAsia="Arial" w:hAnsi="Arial" w:cs="Arial"/>
          <w:color w:val="171923"/>
          <w:lang w:val="es-CL"/>
        </w:rPr>
        <w:t xml:space="preserve">, res, </w:t>
      </w:r>
      <w:proofErr w:type="spellStart"/>
      <w:r w:rsidRPr="00CB573D">
        <w:rPr>
          <w:rFonts w:ascii="Arial" w:eastAsia="Arial" w:hAnsi="Arial" w:cs="Arial"/>
          <w:color w:val="171923"/>
          <w:lang w:val="es-CL"/>
        </w:rPr>
        <w:t>next</w:t>
      </w:r>
      <w:proofErr w:type="spellEnd"/>
      <w:r w:rsidRPr="00CB573D">
        <w:rPr>
          <w:rFonts w:ascii="Arial" w:eastAsia="Arial" w:hAnsi="Arial" w:cs="Arial"/>
          <w:color w:val="171923"/>
          <w:lang w:val="es-CL"/>
        </w:rPr>
        <w:t>) =&gt; {</w:t>
      </w:r>
    </w:p>
    <w:p w14:paraId="57CA731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if</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req.secure</w:t>
      </w:r>
      <w:proofErr w:type="spellEnd"/>
      <w:r w:rsidRPr="00CB573D">
        <w:rPr>
          <w:rFonts w:ascii="Arial" w:eastAsia="Arial" w:hAnsi="Arial" w:cs="Arial"/>
          <w:color w:val="171923"/>
          <w:lang w:val="es-CL"/>
        </w:rPr>
        <w:t xml:space="preserve"> &amp;&amp; </w:t>
      </w:r>
      <w:proofErr w:type="spellStart"/>
      <w:r w:rsidRPr="00CB573D">
        <w:rPr>
          <w:rFonts w:ascii="Arial" w:eastAsia="Arial" w:hAnsi="Arial" w:cs="Arial"/>
          <w:color w:val="171923"/>
          <w:lang w:val="es-CL"/>
        </w:rPr>
        <w:t>process.env.NODE_ENV</w:t>
      </w:r>
      <w:proofErr w:type="spellEnd"/>
      <w:r w:rsidRPr="00CB573D">
        <w:rPr>
          <w:rFonts w:ascii="Arial" w:eastAsia="Arial" w:hAnsi="Arial" w:cs="Arial"/>
          <w:color w:val="171923"/>
          <w:lang w:val="es-CL"/>
        </w:rPr>
        <w:t xml:space="preserve"> === '</w:t>
      </w:r>
      <w:proofErr w:type="spellStart"/>
      <w:r w:rsidRPr="00CB573D">
        <w:rPr>
          <w:rFonts w:ascii="Arial" w:eastAsia="Arial" w:hAnsi="Arial" w:cs="Arial"/>
          <w:color w:val="171923"/>
          <w:lang w:val="es-CL"/>
        </w:rPr>
        <w:t>production</w:t>
      </w:r>
      <w:proofErr w:type="spellEnd"/>
      <w:r w:rsidRPr="00CB573D">
        <w:rPr>
          <w:rFonts w:ascii="Arial" w:eastAsia="Arial" w:hAnsi="Arial" w:cs="Arial"/>
          <w:color w:val="171923"/>
          <w:lang w:val="es-CL"/>
        </w:rPr>
        <w:t>') {</w:t>
      </w:r>
    </w:p>
    <w:p w14:paraId="0CAD5CB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return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res.redirect</w:t>
      </w:r>
      <w:proofErr w:type="spellEnd"/>
      <w:r w:rsidRPr="00CB573D">
        <w:rPr>
          <w:rFonts w:ascii="Arial" w:eastAsia="Arial" w:hAnsi="Arial" w:cs="Arial"/>
          <w:color w:val="171923"/>
          <w:lang w:val="es-CL"/>
        </w:rPr>
        <w:t>(`https://${</w:t>
      </w:r>
      <w:proofErr w:type="spellStart"/>
      <w:r w:rsidRPr="00CB573D">
        <w:rPr>
          <w:rFonts w:ascii="Arial" w:eastAsia="Arial" w:hAnsi="Arial" w:cs="Arial"/>
          <w:color w:val="171923"/>
          <w:lang w:val="es-CL"/>
        </w:rPr>
        <w:t>req.headers.host</w:t>
      </w:r>
      <w:proofErr w:type="spellEnd"/>
      <w:r w:rsidRPr="00CB573D">
        <w:rPr>
          <w:rFonts w:ascii="Arial" w:eastAsia="Arial" w:hAnsi="Arial" w:cs="Arial"/>
          <w:color w:val="171923"/>
          <w:lang w:val="es-CL"/>
        </w:rPr>
        <w:t>}${req.url}`);</w:t>
      </w:r>
    </w:p>
    <w:p w14:paraId="71CBD1B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
    <w:p w14:paraId="333A555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next</w:t>
      </w:r>
      <w:proofErr w:type="spellEnd"/>
      <w:r w:rsidRPr="00CB573D">
        <w:rPr>
          <w:rFonts w:ascii="Arial" w:eastAsia="Arial" w:hAnsi="Arial" w:cs="Arial"/>
          <w:color w:val="171923"/>
          <w:lang w:val="es-CL"/>
        </w:rPr>
        <w:t>();</w:t>
      </w:r>
    </w:p>
    <w:p w14:paraId="5FE9CDFD"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w:t>
      </w:r>
    </w:p>
    <w:p w14:paraId="279050C2" w14:textId="77777777" w:rsidR="00CB573D" w:rsidRPr="00CB573D" w:rsidRDefault="00CB573D" w:rsidP="00CB573D">
      <w:pPr>
        <w:numPr>
          <w:ilvl w:val="0"/>
          <w:numId w:val="89"/>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Auditoría de dependencias</w:t>
      </w:r>
    </w:p>
    <w:p w14:paraId="6676E0E4"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bash</w:t>
      </w:r>
      <w:proofErr w:type="spellEnd"/>
    </w:p>
    <w:p w14:paraId="799E706D"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i/>
          <w:iCs/>
          <w:color w:val="171923"/>
          <w:lang w:val="es-CL"/>
        </w:rPr>
        <w:t># Ejecutar semanalmente</w:t>
      </w:r>
    </w:p>
    <w:p w14:paraId="4E4C117D"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npm</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audit</w:t>
      </w:r>
      <w:proofErr w:type="spellEnd"/>
    </w:p>
    <w:p w14:paraId="5747C70B"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npm</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audit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fix</w:t>
      </w:r>
      <w:proofErr w:type="spellEnd"/>
    </w:p>
    <w:p w14:paraId="77ABDAA4" w14:textId="77777777" w:rsidR="00CB573D" w:rsidRPr="00CB573D" w:rsidRDefault="00CB573D" w:rsidP="00CB573D">
      <w:pPr>
        <w:spacing w:after="0" w:line="240" w:lineRule="auto"/>
        <w:rPr>
          <w:rFonts w:ascii="Arial" w:eastAsia="Arial" w:hAnsi="Arial" w:cs="Arial"/>
          <w:color w:val="171923"/>
          <w:lang w:val="es-CL"/>
        </w:rPr>
      </w:pPr>
    </w:p>
    <w:p w14:paraId="16EFCA21"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i/>
          <w:iCs/>
          <w:color w:val="171923"/>
          <w:lang w:val="es-CL"/>
        </w:rPr>
        <w:t># Actualizar dependencias con vulnerabilidades</w:t>
      </w:r>
    </w:p>
    <w:p w14:paraId="082A13E8" w14:textId="77777777" w:rsid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npm</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update</w:t>
      </w:r>
      <w:proofErr w:type="spellEnd"/>
    </w:p>
    <w:p w14:paraId="49979A43" w14:textId="77777777" w:rsidR="00327ACD" w:rsidRPr="00CB573D" w:rsidRDefault="00327ACD" w:rsidP="00CB573D">
      <w:pPr>
        <w:spacing w:after="0" w:line="240" w:lineRule="auto"/>
        <w:rPr>
          <w:rFonts w:ascii="Arial" w:eastAsia="Arial" w:hAnsi="Arial" w:cs="Arial"/>
          <w:color w:val="171923"/>
          <w:lang w:val="es-CL"/>
        </w:rPr>
      </w:pPr>
    </w:p>
    <w:p w14:paraId="514A5C6F" w14:textId="77777777" w:rsidR="00CB573D" w:rsidRPr="00CB573D" w:rsidRDefault="00CB573D" w:rsidP="00CB573D">
      <w:pPr>
        <w:numPr>
          <w:ilvl w:val="0"/>
          <w:numId w:val="90"/>
        </w:numPr>
        <w:spacing w:after="0" w:line="240" w:lineRule="auto"/>
        <w:rPr>
          <w:rFonts w:ascii="Arial" w:eastAsia="Arial" w:hAnsi="Arial" w:cs="Arial"/>
          <w:color w:val="171923"/>
          <w:lang w:val="es-CL"/>
        </w:rPr>
      </w:pPr>
      <w:proofErr w:type="spellStart"/>
      <w:r w:rsidRPr="00CB573D">
        <w:rPr>
          <w:rFonts w:ascii="Arial" w:eastAsia="Arial" w:hAnsi="Arial" w:cs="Arial"/>
          <w:b/>
          <w:bCs/>
          <w:color w:val="171923"/>
          <w:lang w:val="es-CL"/>
        </w:rPr>
        <w:t>Testing</w:t>
      </w:r>
      <w:proofErr w:type="spellEnd"/>
      <w:r w:rsidRPr="00CB573D">
        <w:rPr>
          <w:rFonts w:ascii="Arial" w:eastAsia="Arial" w:hAnsi="Arial" w:cs="Arial"/>
          <w:b/>
          <w:bCs/>
          <w:color w:val="171923"/>
          <w:lang w:val="es-CL"/>
        </w:rPr>
        <w:t xml:space="preserve"> de seguridad</w:t>
      </w:r>
    </w:p>
    <w:p w14:paraId="2CC8EE29" w14:textId="77777777" w:rsidR="00CB573D" w:rsidRPr="00CB573D" w:rsidRDefault="00CB573D" w:rsidP="00CB573D">
      <w:pPr>
        <w:numPr>
          <w:ilvl w:val="0"/>
          <w:numId w:val="91"/>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OWASP ZAP </w:t>
      </w:r>
      <w:proofErr w:type="spellStart"/>
      <w:r w:rsidRPr="00CB573D">
        <w:rPr>
          <w:rFonts w:ascii="Arial" w:eastAsia="Arial" w:hAnsi="Arial" w:cs="Arial"/>
          <w:color w:val="171923"/>
          <w:lang w:val="es-CL"/>
        </w:rPr>
        <w:t>scan</w:t>
      </w:r>
      <w:proofErr w:type="spellEnd"/>
      <w:r w:rsidRPr="00CB573D">
        <w:rPr>
          <w:rFonts w:ascii="Arial" w:eastAsia="Arial" w:hAnsi="Arial" w:cs="Arial"/>
          <w:color w:val="171923"/>
          <w:lang w:val="es-CL"/>
        </w:rPr>
        <w:t xml:space="preserve"> automatizado</w:t>
      </w:r>
    </w:p>
    <w:p w14:paraId="33655A96" w14:textId="77777777" w:rsidR="00CB573D" w:rsidRPr="00CB573D" w:rsidRDefault="00CB573D" w:rsidP="00CB573D">
      <w:pPr>
        <w:numPr>
          <w:ilvl w:val="0"/>
          <w:numId w:val="91"/>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Penetration</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testing</w:t>
      </w:r>
      <w:proofErr w:type="spellEnd"/>
      <w:r w:rsidRPr="00CB573D">
        <w:rPr>
          <w:rFonts w:ascii="Arial" w:eastAsia="Arial" w:hAnsi="Arial" w:cs="Arial"/>
          <w:color w:val="171923"/>
          <w:lang w:val="es-CL"/>
        </w:rPr>
        <w:t xml:space="preserve"> básico antes de producción</w:t>
      </w:r>
    </w:p>
    <w:p w14:paraId="5250EF1A" w14:textId="77777777" w:rsidR="00CB573D" w:rsidRDefault="00CB573D" w:rsidP="00CB573D">
      <w:pPr>
        <w:numPr>
          <w:ilvl w:val="0"/>
          <w:numId w:val="91"/>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Code</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review</w:t>
      </w:r>
      <w:proofErr w:type="spellEnd"/>
      <w:r w:rsidRPr="00CB573D">
        <w:rPr>
          <w:rFonts w:ascii="Arial" w:eastAsia="Arial" w:hAnsi="Arial" w:cs="Arial"/>
          <w:color w:val="171923"/>
          <w:lang w:val="es-CL"/>
        </w:rPr>
        <w:t xml:space="preserve"> enfocado en seguridad</w:t>
      </w:r>
    </w:p>
    <w:p w14:paraId="72135E99" w14:textId="77777777" w:rsidR="00327ACD" w:rsidRPr="00CB573D" w:rsidRDefault="00327ACD" w:rsidP="00327ACD">
      <w:pPr>
        <w:spacing w:after="0" w:line="240" w:lineRule="auto"/>
        <w:ind w:left="720"/>
        <w:rPr>
          <w:rFonts w:ascii="Arial" w:eastAsia="Arial" w:hAnsi="Arial" w:cs="Arial"/>
          <w:color w:val="171923"/>
          <w:lang w:val="es-CL"/>
        </w:rPr>
      </w:pPr>
    </w:p>
    <w:p w14:paraId="05F1A4A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Métricas de éxito:</w:t>
      </w:r>
    </w:p>
    <w:p w14:paraId="22460C82" w14:textId="48FB9AA1" w:rsidR="00CB573D" w:rsidRPr="00CB573D" w:rsidRDefault="00CB573D" w:rsidP="00CB573D">
      <w:pPr>
        <w:numPr>
          <w:ilvl w:val="0"/>
          <w:numId w:val="92"/>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0 vulnerabilidades críticas en </w:t>
      </w:r>
      <w:proofErr w:type="spellStart"/>
      <w:r w:rsidRPr="00CB573D">
        <w:rPr>
          <w:rFonts w:ascii="Arial" w:eastAsia="Arial" w:hAnsi="Arial" w:cs="Arial"/>
          <w:color w:val="171923"/>
          <w:lang w:val="es-CL"/>
        </w:rPr>
        <w:t>npm</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audit</w:t>
      </w:r>
      <w:proofErr w:type="spellEnd"/>
    </w:p>
    <w:p w14:paraId="745AA466" w14:textId="6A5213A2" w:rsidR="00CB573D" w:rsidRPr="00CB573D" w:rsidRDefault="00CB573D" w:rsidP="00CB573D">
      <w:pPr>
        <w:numPr>
          <w:ilvl w:val="0"/>
          <w:numId w:val="92"/>
        </w:numPr>
        <w:spacing w:after="0" w:line="240" w:lineRule="auto"/>
        <w:rPr>
          <w:rFonts w:ascii="Arial" w:eastAsia="Arial" w:hAnsi="Arial" w:cs="Arial"/>
          <w:color w:val="171923"/>
          <w:lang w:val="es-CL"/>
        </w:rPr>
      </w:pPr>
      <w:r w:rsidRPr="00CB573D">
        <w:rPr>
          <w:rFonts w:ascii="Arial" w:eastAsia="Arial" w:hAnsi="Arial" w:cs="Arial"/>
          <w:color w:val="171923"/>
          <w:lang w:val="es-CL"/>
        </w:rPr>
        <w:t>100% de contraseñas encriptadas</w:t>
      </w:r>
    </w:p>
    <w:p w14:paraId="5461E0B4" w14:textId="3B4052F0" w:rsidR="00CB573D" w:rsidRPr="00CB573D" w:rsidRDefault="00CB573D" w:rsidP="00CB573D">
      <w:pPr>
        <w:numPr>
          <w:ilvl w:val="0"/>
          <w:numId w:val="92"/>
        </w:numPr>
        <w:spacing w:after="0" w:line="240" w:lineRule="auto"/>
        <w:rPr>
          <w:rFonts w:ascii="Arial" w:eastAsia="Arial" w:hAnsi="Arial" w:cs="Arial"/>
          <w:color w:val="171923"/>
          <w:lang w:val="es-CL"/>
        </w:rPr>
      </w:pPr>
      <w:r w:rsidRPr="00CB573D">
        <w:rPr>
          <w:rFonts w:ascii="Arial" w:eastAsia="Arial" w:hAnsi="Arial" w:cs="Arial"/>
          <w:color w:val="171923"/>
          <w:lang w:val="es-CL"/>
        </w:rPr>
        <w:t>100% de tráfico sobre HTTPS</w:t>
      </w:r>
    </w:p>
    <w:p w14:paraId="49F638C6" w14:textId="68F18333" w:rsidR="00CB573D" w:rsidRPr="00CB573D" w:rsidRDefault="00CB573D" w:rsidP="00CB573D">
      <w:pPr>
        <w:numPr>
          <w:ilvl w:val="0"/>
          <w:numId w:val="92"/>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Rate</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limiting</w:t>
      </w:r>
      <w:proofErr w:type="spellEnd"/>
      <w:r w:rsidRPr="00CB573D">
        <w:rPr>
          <w:rFonts w:ascii="Arial" w:eastAsia="Arial" w:hAnsi="Arial" w:cs="Arial"/>
          <w:color w:val="171923"/>
          <w:lang w:val="es-CL"/>
        </w:rPr>
        <w:t xml:space="preserve"> activo en </w:t>
      </w:r>
      <w:proofErr w:type="spellStart"/>
      <w:r w:rsidRPr="00CB573D">
        <w:rPr>
          <w:rFonts w:ascii="Arial" w:eastAsia="Arial" w:hAnsi="Arial" w:cs="Arial"/>
          <w:color w:val="171923"/>
          <w:lang w:val="es-CL"/>
        </w:rPr>
        <w:t>endpoints</w:t>
      </w:r>
      <w:proofErr w:type="spellEnd"/>
      <w:r w:rsidRPr="00CB573D">
        <w:rPr>
          <w:rFonts w:ascii="Arial" w:eastAsia="Arial" w:hAnsi="Arial" w:cs="Arial"/>
          <w:color w:val="171923"/>
          <w:lang w:val="es-CL"/>
        </w:rPr>
        <w:t xml:space="preserve"> sensibles</w:t>
      </w:r>
    </w:p>
    <w:p w14:paraId="05ECE68A" w14:textId="77777777" w:rsidR="00CB573D" w:rsidRPr="00CB573D" w:rsidRDefault="00000000" w:rsidP="00CB573D">
      <w:pPr>
        <w:spacing w:after="0" w:line="240" w:lineRule="auto"/>
        <w:rPr>
          <w:rFonts w:ascii="Arial" w:eastAsia="Arial" w:hAnsi="Arial" w:cs="Arial"/>
          <w:color w:val="171923"/>
          <w:lang w:val="es-CL"/>
        </w:rPr>
      </w:pPr>
      <w:r>
        <w:rPr>
          <w:rFonts w:ascii="Arial" w:eastAsia="Arial" w:hAnsi="Arial" w:cs="Arial"/>
          <w:color w:val="171923"/>
          <w:lang w:val="es-CL"/>
        </w:rPr>
        <w:pict w14:anchorId="28BF78BE">
          <v:rect id="_x0000_i1027" style="width:0;height:1.5pt" o:hralign="center" o:hrstd="t" o:hr="t" fillcolor="#a0a0a0" stroked="f"/>
        </w:pict>
      </w:r>
    </w:p>
    <w:p w14:paraId="62616363" w14:textId="77777777" w:rsidR="00327ACD" w:rsidRDefault="00327ACD">
      <w:pPr>
        <w:rPr>
          <w:rFonts w:ascii="Arial" w:eastAsia="Arial" w:hAnsi="Arial" w:cs="Arial"/>
          <w:b/>
          <w:bCs/>
          <w:color w:val="171923"/>
          <w:lang w:val="es-CL"/>
        </w:rPr>
      </w:pPr>
      <w:r>
        <w:rPr>
          <w:rFonts w:ascii="Arial" w:eastAsia="Arial" w:hAnsi="Arial" w:cs="Arial"/>
          <w:b/>
          <w:bCs/>
          <w:color w:val="171923"/>
          <w:lang w:val="es-CL"/>
        </w:rPr>
        <w:br w:type="page"/>
      </w:r>
    </w:p>
    <w:p w14:paraId="6C54F11B" w14:textId="3329B715" w:rsidR="00CB573D" w:rsidRPr="00CB573D" w:rsidRDefault="00CB573D" w:rsidP="00CB573D">
      <w:pPr>
        <w:spacing w:after="0" w:line="240" w:lineRule="auto"/>
        <w:rPr>
          <w:rFonts w:ascii="Arial" w:eastAsia="Arial" w:hAnsi="Arial" w:cs="Arial"/>
          <w:b/>
          <w:bCs/>
          <w:color w:val="171923"/>
          <w:lang w:val="es-CL"/>
        </w:rPr>
      </w:pPr>
      <w:r w:rsidRPr="00CB573D">
        <w:rPr>
          <w:rFonts w:ascii="Arial" w:eastAsia="Arial" w:hAnsi="Arial" w:cs="Arial"/>
          <w:b/>
          <w:bCs/>
          <w:color w:val="171923"/>
          <w:lang w:val="es-CL"/>
        </w:rPr>
        <w:lastRenderedPageBreak/>
        <w:t>R7: Desviación del Cronograma</w:t>
      </w:r>
    </w:p>
    <w:p w14:paraId="11B282C3"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Descripción del riesgo:</w:t>
      </w:r>
      <w:r w:rsidRPr="00CB573D">
        <w:rPr>
          <w:rFonts w:ascii="Arial" w:eastAsia="Arial" w:hAnsi="Arial" w:cs="Arial"/>
          <w:color w:val="171923"/>
          <w:lang w:val="es-CL"/>
        </w:rPr>
        <w:t xml:space="preserve"> Proyecto de 18 semanas con alcance ambicioso. Riesgos de retraso:</w:t>
      </w:r>
    </w:p>
    <w:p w14:paraId="084F2053" w14:textId="77777777" w:rsidR="00CB573D" w:rsidRPr="00CB573D" w:rsidRDefault="00CB573D" w:rsidP="00CB573D">
      <w:pPr>
        <w:numPr>
          <w:ilvl w:val="0"/>
          <w:numId w:val="93"/>
        </w:numPr>
        <w:spacing w:after="0" w:line="240" w:lineRule="auto"/>
        <w:rPr>
          <w:rFonts w:ascii="Arial" w:eastAsia="Arial" w:hAnsi="Arial" w:cs="Arial"/>
          <w:color w:val="171923"/>
          <w:lang w:val="es-CL"/>
        </w:rPr>
      </w:pPr>
      <w:r w:rsidRPr="00CB573D">
        <w:rPr>
          <w:rFonts w:ascii="Arial" w:eastAsia="Arial" w:hAnsi="Arial" w:cs="Arial"/>
          <w:color w:val="171923"/>
          <w:lang w:val="es-CL"/>
        </w:rPr>
        <w:t>Complejidad técnica subestimada</w:t>
      </w:r>
    </w:p>
    <w:p w14:paraId="5E97CD71" w14:textId="77777777" w:rsidR="00CB573D" w:rsidRPr="00CB573D" w:rsidRDefault="00CB573D" w:rsidP="00CB573D">
      <w:pPr>
        <w:numPr>
          <w:ilvl w:val="0"/>
          <w:numId w:val="93"/>
        </w:numPr>
        <w:spacing w:after="0" w:line="240" w:lineRule="auto"/>
        <w:rPr>
          <w:rFonts w:ascii="Arial" w:eastAsia="Arial" w:hAnsi="Arial" w:cs="Arial"/>
          <w:color w:val="171923"/>
          <w:lang w:val="es-CL"/>
        </w:rPr>
      </w:pPr>
      <w:r w:rsidRPr="00CB573D">
        <w:rPr>
          <w:rFonts w:ascii="Arial" w:eastAsia="Arial" w:hAnsi="Arial" w:cs="Arial"/>
          <w:color w:val="171923"/>
          <w:lang w:val="es-CL"/>
        </w:rPr>
        <w:t>Bloqueos por dependencias externas</w:t>
      </w:r>
    </w:p>
    <w:p w14:paraId="00B15839" w14:textId="77777777" w:rsidR="00CB573D" w:rsidRPr="00CB573D" w:rsidRDefault="00CB573D" w:rsidP="00CB573D">
      <w:pPr>
        <w:numPr>
          <w:ilvl w:val="0"/>
          <w:numId w:val="93"/>
        </w:numPr>
        <w:spacing w:after="0" w:line="240" w:lineRule="auto"/>
        <w:rPr>
          <w:rFonts w:ascii="Arial" w:eastAsia="Arial" w:hAnsi="Arial" w:cs="Arial"/>
          <w:color w:val="171923"/>
          <w:lang w:val="es-CL"/>
        </w:rPr>
      </w:pPr>
      <w:r w:rsidRPr="00CB573D">
        <w:rPr>
          <w:rFonts w:ascii="Arial" w:eastAsia="Arial" w:hAnsi="Arial" w:cs="Arial"/>
          <w:color w:val="171923"/>
          <w:lang w:val="es-CL"/>
        </w:rPr>
        <w:t>Enfermedad o ausencia de miembros del equipo</w:t>
      </w:r>
    </w:p>
    <w:p w14:paraId="2E9232F6" w14:textId="77777777" w:rsidR="00CB573D" w:rsidRDefault="00CB573D" w:rsidP="00CB573D">
      <w:pPr>
        <w:numPr>
          <w:ilvl w:val="0"/>
          <w:numId w:val="93"/>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Scope</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creep</w:t>
      </w:r>
      <w:proofErr w:type="spellEnd"/>
      <w:r w:rsidRPr="00CB573D">
        <w:rPr>
          <w:rFonts w:ascii="Arial" w:eastAsia="Arial" w:hAnsi="Arial" w:cs="Arial"/>
          <w:color w:val="171923"/>
          <w:lang w:val="es-CL"/>
        </w:rPr>
        <w:t xml:space="preserve"> (agregar funcionalidades no planificadas)</w:t>
      </w:r>
    </w:p>
    <w:p w14:paraId="6E077844" w14:textId="77777777" w:rsidR="00327ACD" w:rsidRPr="00CB573D" w:rsidRDefault="00327ACD" w:rsidP="00327ACD">
      <w:pPr>
        <w:spacing w:after="0" w:line="240" w:lineRule="auto"/>
        <w:ind w:left="720"/>
        <w:rPr>
          <w:rFonts w:ascii="Arial" w:eastAsia="Arial" w:hAnsi="Arial" w:cs="Arial"/>
          <w:color w:val="171923"/>
          <w:lang w:val="es-CL"/>
        </w:rPr>
      </w:pPr>
    </w:p>
    <w:p w14:paraId="39B9E04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Probabilidad:</w:t>
      </w:r>
      <w:r w:rsidRPr="00CB573D">
        <w:rPr>
          <w:rFonts w:ascii="Arial" w:eastAsia="Arial" w:hAnsi="Arial" w:cs="Arial"/>
          <w:color w:val="171923"/>
          <w:lang w:val="es-CL"/>
        </w:rPr>
        <w:t xml:space="preserve"> Media (50-60%)</w:t>
      </w:r>
    </w:p>
    <w:p w14:paraId="2ADF0CFB" w14:textId="77777777" w:rsidR="00CB573D" w:rsidRPr="00CB573D" w:rsidRDefault="00CB573D" w:rsidP="00CB573D">
      <w:pPr>
        <w:numPr>
          <w:ilvl w:val="0"/>
          <w:numId w:val="94"/>
        </w:numPr>
        <w:spacing w:after="0" w:line="240" w:lineRule="auto"/>
        <w:rPr>
          <w:rFonts w:ascii="Arial" w:eastAsia="Arial" w:hAnsi="Arial" w:cs="Arial"/>
          <w:color w:val="171923"/>
          <w:lang w:val="es-CL"/>
        </w:rPr>
      </w:pPr>
      <w:r w:rsidRPr="00CB573D">
        <w:rPr>
          <w:rFonts w:ascii="Arial" w:eastAsia="Arial" w:hAnsi="Arial" w:cs="Arial"/>
          <w:color w:val="171923"/>
          <w:lang w:val="es-CL"/>
        </w:rPr>
        <w:t>18 semanas es ajustado para el alcance</w:t>
      </w:r>
    </w:p>
    <w:p w14:paraId="4A01C5E9" w14:textId="77777777" w:rsidR="00CB573D" w:rsidRDefault="00CB573D" w:rsidP="00CB573D">
      <w:pPr>
        <w:numPr>
          <w:ilvl w:val="0"/>
          <w:numId w:val="94"/>
        </w:numPr>
        <w:spacing w:after="0" w:line="240" w:lineRule="auto"/>
        <w:rPr>
          <w:rFonts w:ascii="Arial" w:eastAsia="Arial" w:hAnsi="Arial" w:cs="Arial"/>
          <w:color w:val="171923"/>
          <w:lang w:val="es-CL"/>
        </w:rPr>
      </w:pPr>
      <w:r w:rsidRPr="00CB573D">
        <w:rPr>
          <w:rFonts w:ascii="Arial" w:eastAsia="Arial" w:hAnsi="Arial" w:cs="Arial"/>
          <w:color w:val="171923"/>
          <w:lang w:val="es-CL"/>
        </w:rPr>
        <w:t>Primer proyecto de esta envergadura para el equipo</w:t>
      </w:r>
    </w:p>
    <w:p w14:paraId="4ED03077" w14:textId="77777777" w:rsidR="00327ACD" w:rsidRPr="00CB573D" w:rsidRDefault="00327ACD" w:rsidP="00327ACD">
      <w:pPr>
        <w:spacing w:after="0" w:line="240" w:lineRule="auto"/>
        <w:ind w:left="720"/>
        <w:rPr>
          <w:rFonts w:ascii="Arial" w:eastAsia="Arial" w:hAnsi="Arial" w:cs="Arial"/>
          <w:color w:val="171923"/>
          <w:lang w:val="es-CL"/>
        </w:rPr>
      </w:pPr>
    </w:p>
    <w:p w14:paraId="4112557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Impacto:</w:t>
      </w:r>
      <w:r w:rsidRPr="00CB573D">
        <w:rPr>
          <w:rFonts w:ascii="Arial" w:eastAsia="Arial" w:hAnsi="Arial" w:cs="Arial"/>
          <w:color w:val="171923"/>
          <w:lang w:val="es-CL"/>
        </w:rPr>
        <w:t xml:space="preserve"> Alto</w:t>
      </w:r>
    </w:p>
    <w:p w14:paraId="776647B7" w14:textId="77777777" w:rsidR="00CB573D" w:rsidRPr="00CB573D" w:rsidRDefault="00CB573D" w:rsidP="00CB573D">
      <w:pPr>
        <w:numPr>
          <w:ilvl w:val="0"/>
          <w:numId w:val="95"/>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No cumplir </w:t>
      </w:r>
      <w:proofErr w:type="spellStart"/>
      <w:r w:rsidRPr="00CB573D">
        <w:rPr>
          <w:rFonts w:ascii="Arial" w:eastAsia="Arial" w:hAnsi="Arial" w:cs="Arial"/>
          <w:color w:val="171923"/>
          <w:lang w:val="es-CL"/>
        </w:rPr>
        <w:t>deadline</w:t>
      </w:r>
      <w:proofErr w:type="spellEnd"/>
      <w:r w:rsidRPr="00CB573D">
        <w:rPr>
          <w:rFonts w:ascii="Arial" w:eastAsia="Arial" w:hAnsi="Arial" w:cs="Arial"/>
          <w:color w:val="171923"/>
          <w:lang w:val="es-CL"/>
        </w:rPr>
        <w:t xml:space="preserve"> académico</w:t>
      </w:r>
    </w:p>
    <w:p w14:paraId="29DA373C" w14:textId="77777777" w:rsidR="00CB573D" w:rsidRPr="00CB573D" w:rsidRDefault="00CB573D" w:rsidP="00CB573D">
      <w:pPr>
        <w:numPr>
          <w:ilvl w:val="0"/>
          <w:numId w:val="95"/>
        </w:numPr>
        <w:spacing w:after="0" w:line="240" w:lineRule="auto"/>
        <w:rPr>
          <w:rFonts w:ascii="Arial" w:eastAsia="Arial" w:hAnsi="Arial" w:cs="Arial"/>
          <w:color w:val="171923"/>
          <w:lang w:val="es-CL"/>
        </w:rPr>
      </w:pPr>
      <w:r w:rsidRPr="00CB573D">
        <w:rPr>
          <w:rFonts w:ascii="Arial" w:eastAsia="Arial" w:hAnsi="Arial" w:cs="Arial"/>
          <w:color w:val="171923"/>
          <w:lang w:val="es-CL"/>
        </w:rPr>
        <w:t>Presentación con funcionalidad incompleta</w:t>
      </w:r>
    </w:p>
    <w:p w14:paraId="3385C719" w14:textId="77777777" w:rsidR="00CB573D" w:rsidRDefault="00CB573D" w:rsidP="00CB573D">
      <w:pPr>
        <w:numPr>
          <w:ilvl w:val="0"/>
          <w:numId w:val="95"/>
        </w:numPr>
        <w:spacing w:after="0" w:line="240" w:lineRule="auto"/>
        <w:rPr>
          <w:rFonts w:ascii="Arial" w:eastAsia="Arial" w:hAnsi="Arial" w:cs="Arial"/>
          <w:color w:val="171923"/>
          <w:lang w:val="es-CL"/>
        </w:rPr>
      </w:pPr>
      <w:r w:rsidRPr="00CB573D">
        <w:rPr>
          <w:rFonts w:ascii="Arial" w:eastAsia="Arial" w:hAnsi="Arial" w:cs="Arial"/>
          <w:color w:val="171923"/>
          <w:lang w:val="es-CL"/>
        </w:rPr>
        <w:t>Estrés y burnout del equipo</w:t>
      </w:r>
    </w:p>
    <w:p w14:paraId="6873A2F1" w14:textId="77777777" w:rsidR="00327ACD" w:rsidRPr="00CB573D" w:rsidRDefault="00327ACD" w:rsidP="00327ACD">
      <w:pPr>
        <w:spacing w:after="0" w:line="240" w:lineRule="auto"/>
        <w:ind w:left="720"/>
        <w:rPr>
          <w:rFonts w:ascii="Arial" w:eastAsia="Arial" w:hAnsi="Arial" w:cs="Arial"/>
          <w:color w:val="171923"/>
          <w:lang w:val="es-CL"/>
        </w:rPr>
      </w:pPr>
    </w:p>
    <w:p w14:paraId="2E33DCCE" w14:textId="77777777" w:rsidR="00CB573D" w:rsidRDefault="00CB573D" w:rsidP="00CB573D">
      <w:pPr>
        <w:spacing w:after="0" w:line="240" w:lineRule="auto"/>
        <w:rPr>
          <w:rFonts w:ascii="Arial" w:eastAsia="Arial" w:hAnsi="Arial" w:cs="Arial"/>
          <w:b/>
          <w:bCs/>
          <w:color w:val="171923"/>
          <w:lang w:val="es-CL"/>
        </w:rPr>
      </w:pPr>
      <w:r w:rsidRPr="00CB573D">
        <w:rPr>
          <w:rFonts w:ascii="Arial" w:eastAsia="Arial" w:hAnsi="Arial" w:cs="Arial"/>
          <w:b/>
          <w:bCs/>
          <w:color w:val="171923"/>
          <w:lang w:val="es-CL"/>
        </w:rPr>
        <w:t>Estrategias de mitigación:</w:t>
      </w:r>
    </w:p>
    <w:p w14:paraId="02803DA6" w14:textId="77777777" w:rsidR="00327ACD" w:rsidRPr="00CB573D" w:rsidRDefault="00327ACD" w:rsidP="00CB573D">
      <w:pPr>
        <w:spacing w:after="0" w:line="240" w:lineRule="auto"/>
        <w:rPr>
          <w:rFonts w:ascii="Arial" w:eastAsia="Arial" w:hAnsi="Arial" w:cs="Arial"/>
          <w:color w:val="171923"/>
          <w:lang w:val="es-CL"/>
        </w:rPr>
      </w:pPr>
    </w:p>
    <w:p w14:paraId="16AA92B2" w14:textId="77777777" w:rsidR="00CB573D" w:rsidRPr="00CB573D" w:rsidRDefault="00CB573D" w:rsidP="00CB573D">
      <w:pPr>
        <w:numPr>
          <w:ilvl w:val="0"/>
          <w:numId w:val="96"/>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Metodología ágil con sprints de 2 semanas</w:t>
      </w:r>
    </w:p>
    <w:p w14:paraId="28CA718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Sprint 1-2: </w:t>
      </w:r>
      <w:proofErr w:type="spellStart"/>
      <w:r w:rsidRPr="00CB573D">
        <w:rPr>
          <w:rFonts w:ascii="Arial" w:eastAsia="Arial" w:hAnsi="Arial" w:cs="Arial"/>
          <w:color w:val="171923"/>
          <w:lang w:val="es-CL"/>
        </w:rPr>
        <w:t>Setup</w:t>
      </w:r>
      <w:proofErr w:type="spellEnd"/>
      <w:r w:rsidRPr="00CB573D">
        <w:rPr>
          <w:rFonts w:ascii="Arial" w:eastAsia="Arial" w:hAnsi="Arial" w:cs="Arial"/>
          <w:color w:val="171923"/>
          <w:lang w:val="es-CL"/>
        </w:rPr>
        <w:t xml:space="preserve"> inicial, autenticación básica</w:t>
      </w:r>
    </w:p>
    <w:p w14:paraId="79734BF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Sprint 3-4: Generación de preguntas con OpenAI</w:t>
      </w:r>
    </w:p>
    <w:p w14:paraId="57356A5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Sprint 5-6: Integración Speech-to-Text</w:t>
      </w:r>
    </w:p>
    <w:p w14:paraId="373C7261"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Sprint 7-8: Sistema de </w:t>
      </w:r>
      <w:proofErr w:type="spellStart"/>
      <w:r w:rsidRPr="00CB573D">
        <w:rPr>
          <w:rFonts w:ascii="Arial" w:eastAsia="Arial" w:hAnsi="Arial" w:cs="Arial"/>
          <w:color w:val="171923"/>
          <w:lang w:val="es-CL"/>
        </w:rPr>
        <w:t>feedback</w:t>
      </w:r>
      <w:proofErr w:type="spellEnd"/>
    </w:p>
    <w:p w14:paraId="24FCBB9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Sprint 9-10: Avatar conversacional</w:t>
      </w:r>
    </w:p>
    <w:p w14:paraId="0EB68813"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Sprint 11-12: </w:t>
      </w:r>
      <w:proofErr w:type="spellStart"/>
      <w:r w:rsidRPr="00CB573D">
        <w:rPr>
          <w:rFonts w:ascii="Arial" w:eastAsia="Arial" w:hAnsi="Arial" w:cs="Arial"/>
          <w:color w:val="171923"/>
          <w:lang w:val="es-CL"/>
        </w:rPr>
        <w:t>Dashboard</w:t>
      </w:r>
      <w:proofErr w:type="spellEnd"/>
      <w:r w:rsidRPr="00CB573D">
        <w:rPr>
          <w:rFonts w:ascii="Arial" w:eastAsia="Arial" w:hAnsi="Arial" w:cs="Arial"/>
          <w:color w:val="171923"/>
          <w:lang w:val="es-CL"/>
        </w:rPr>
        <w:t xml:space="preserve"> y métricas</w:t>
      </w:r>
    </w:p>
    <w:p w14:paraId="0B8EF50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Sprint 13-14: </w:t>
      </w:r>
      <w:proofErr w:type="spellStart"/>
      <w:r w:rsidRPr="00CB573D">
        <w:rPr>
          <w:rFonts w:ascii="Arial" w:eastAsia="Arial" w:hAnsi="Arial" w:cs="Arial"/>
          <w:color w:val="171923"/>
          <w:lang w:val="es-CL"/>
        </w:rPr>
        <w:t>Testing</w:t>
      </w:r>
      <w:proofErr w:type="spellEnd"/>
      <w:r w:rsidRPr="00CB573D">
        <w:rPr>
          <w:rFonts w:ascii="Arial" w:eastAsia="Arial" w:hAnsi="Arial" w:cs="Arial"/>
          <w:color w:val="171923"/>
          <w:lang w:val="es-CL"/>
        </w:rPr>
        <w:t xml:space="preserve"> y bug </w:t>
      </w:r>
      <w:proofErr w:type="spellStart"/>
      <w:r w:rsidRPr="00CB573D">
        <w:rPr>
          <w:rFonts w:ascii="Arial" w:eastAsia="Arial" w:hAnsi="Arial" w:cs="Arial"/>
          <w:color w:val="171923"/>
          <w:lang w:val="es-CL"/>
        </w:rPr>
        <w:t>fixes</w:t>
      </w:r>
      <w:proofErr w:type="spellEnd"/>
    </w:p>
    <w:p w14:paraId="065BDDC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Sprint 15-16: Optimización y pulido</w:t>
      </w:r>
    </w:p>
    <w:p w14:paraId="0D56C30E" w14:textId="77777777" w:rsid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Sprint 17-18: Documentación y presentación</w:t>
      </w:r>
    </w:p>
    <w:p w14:paraId="1060AEAC" w14:textId="77777777" w:rsidR="00327ACD" w:rsidRPr="00CB573D" w:rsidRDefault="00327ACD" w:rsidP="00CB573D">
      <w:pPr>
        <w:spacing w:after="0" w:line="240" w:lineRule="auto"/>
        <w:rPr>
          <w:rFonts w:ascii="Arial" w:eastAsia="Arial" w:hAnsi="Arial" w:cs="Arial"/>
          <w:color w:val="171923"/>
          <w:lang w:val="es-CL"/>
        </w:rPr>
      </w:pPr>
    </w:p>
    <w:p w14:paraId="30149096" w14:textId="2D6529B5" w:rsidR="00327ACD" w:rsidRPr="00327ACD" w:rsidRDefault="00CB573D" w:rsidP="00327ACD">
      <w:pPr>
        <w:numPr>
          <w:ilvl w:val="0"/>
          <w:numId w:val="97"/>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 xml:space="preserve">Priorización </w:t>
      </w:r>
      <w:proofErr w:type="spellStart"/>
      <w:r w:rsidRPr="00CB573D">
        <w:rPr>
          <w:rFonts w:ascii="Arial" w:eastAsia="Arial" w:hAnsi="Arial" w:cs="Arial"/>
          <w:b/>
          <w:bCs/>
          <w:color w:val="171923"/>
          <w:lang w:val="es-CL"/>
        </w:rPr>
        <w:t>MoSCoW</w:t>
      </w:r>
      <w:proofErr w:type="spellEnd"/>
    </w:p>
    <w:p w14:paraId="24A46B36" w14:textId="77777777" w:rsidR="00CB573D" w:rsidRPr="00CB573D" w:rsidRDefault="00CB573D" w:rsidP="00CB573D">
      <w:pPr>
        <w:numPr>
          <w:ilvl w:val="0"/>
          <w:numId w:val="98"/>
        </w:numPr>
        <w:spacing w:after="0" w:line="240" w:lineRule="auto"/>
        <w:rPr>
          <w:rFonts w:ascii="Arial" w:eastAsia="Arial" w:hAnsi="Arial" w:cs="Arial"/>
          <w:color w:val="171923"/>
          <w:lang w:val="es-CL"/>
        </w:rPr>
      </w:pPr>
      <w:proofErr w:type="spellStart"/>
      <w:r w:rsidRPr="00CB573D">
        <w:rPr>
          <w:rFonts w:ascii="Arial" w:eastAsia="Arial" w:hAnsi="Arial" w:cs="Arial"/>
          <w:b/>
          <w:bCs/>
          <w:color w:val="171923"/>
          <w:lang w:val="es-CL"/>
        </w:rPr>
        <w:t>Must</w:t>
      </w:r>
      <w:proofErr w:type="spellEnd"/>
      <w:r w:rsidRPr="00CB573D">
        <w:rPr>
          <w:rFonts w:ascii="Arial" w:eastAsia="Arial" w:hAnsi="Arial" w:cs="Arial"/>
          <w:b/>
          <w:bCs/>
          <w:color w:val="171923"/>
          <w:lang w:val="es-CL"/>
        </w:rPr>
        <w:t xml:space="preserve"> </w:t>
      </w:r>
      <w:proofErr w:type="spellStart"/>
      <w:r w:rsidRPr="00CB573D">
        <w:rPr>
          <w:rFonts w:ascii="Arial" w:eastAsia="Arial" w:hAnsi="Arial" w:cs="Arial"/>
          <w:b/>
          <w:bCs/>
          <w:color w:val="171923"/>
          <w:lang w:val="es-CL"/>
        </w:rPr>
        <w:t>have</w:t>
      </w:r>
      <w:proofErr w:type="spellEnd"/>
      <w:r w:rsidRPr="00CB573D">
        <w:rPr>
          <w:rFonts w:ascii="Arial" w:eastAsia="Arial" w:hAnsi="Arial" w:cs="Arial"/>
          <w:b/>
          <w:bCs/>
          <w:color w:val="171923"/>
          <w:lang w:val="es-CL"/>
        </w:rPr>
        <w:t>:</w:t>
      </w: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Auth</w:t>
      </w:r>
      <w:proofErr w:type="spellEnd"/>
      <w:r w:rsidRPr="00CB573D">
        <w:rPr>
          <w:rFonts w:ascii="Arial" w:eastAsia="Arial" w:hAnsi="Arial" w:cs="Arial"/>
          <w:color w:val="171923"/>
          <w:lang w:val="es-CL"/>
        </w:rPr>
        <w:t xml:space="preserve">, preguntas IA, transcripción, </w:t>
      </w:r>
      <w:proofErr w:type="spellStart"/>
      <w:r w:rsidRPr="00CB573D">
        <w:rPr>
          <w:rFonts w:ascii="Arial" w:eastAsia="Arial" w:hAnsi="Arial" w:cs="Arial"/>
          <w:color w:val="171923"/>
          <w:lang w:val="es-CL"/>
        </w:rPr>
        <w:t>feedback</w:t>
      </w:r>
      <w:proofErr w:type="spellEnd"/>
      <w:r w:rsidRPr="00CB573D">
        <w:rPr>
          <w:rFonts w:ascii="Arial" w:eastAsia="Arial" w:hAnsi="Arial" w:cs="Arial"/>
          <w:color w:val="171923"/>
          <w:lang w:val="es-CL"/>
        </w:rPr>
        <w:t xml:space="preserve"> básico</w:t>
      </w:r>
    </w:p>
    <w:p w14:paraId="52B1C8F6" w14:textId="77777777" w:rsidR="00CB573D" w:rsidRPr="00CB573D" w:rsidRDefault="00CB573D" w:rsidP="00CB573D">
      <w:pPr>
        <w:numPr>
          <w:ilvl w:val="0"/>
          <w:numId w:val="98"/>
        </w:numPr>
        <w:spacing w:after="0" w:line="240" w:lineRule="auto"/>
        <w:rPr>
          <w:rFonts w:ascii="Arial" w:eastAsia="Arial" w:hAnsi="Arial" w:cs="Arial"/>
          <w:color w:val="171923"/>
          <w:lang w:val="es-CL"/>
        </w:rPr>
      </w:pPr>
      <w:proofErr w:type="spellStart"/>
      <w:r w:rsidRPr="00CB573D">
        <w:rPr>
          <w:rFonts w:ascii="Arial" w:eastAsia="Arial" w:hAnsi="Arial" w:cs="Arial"/>
          <w:b/>
          <w:bCs/>
          <w:color w:val="171923"/>
          <w:lang w:val="es-CL"/>
        </w:rPr>
        <w:t>Should</w:t>
      </w:r>
      <w:proofErr w:type="spellEnd"/>
      <w:r w:rsidRPr="00CB573D">
        <w:rPr>
          <w:rFonts w:ascii="Arial" w:eastAsia="Arial" w:hAnsi="Arial" w:cs="Arial"/>
          <w:b/>
          <w:bCs/>
          <w:color w:val="171923"/>
          <w:lang w:val="es-CL"/>
        </w:rPr>
        <w:t xml:space="preserve"> </w:t>
      </w:r>
      <w:proofErr w:type="spellStart"/>
      <w:r w:rsidRPr="00CB573D">
        <w:rPr>
          <w:rFonts w:ascii="Arial" w:eastAsia="Arial" w:hAnsi="Arial" w:cs="Arial"/>
          <w:b/>
          <w:bCs/>
          <w:color w:val="171923"/>
          <w:lang w:val="es-CL"/>
        </w:rPr>
        <w:t>have</w:t>
      </w:r>
      <w:proofErr w:type="spellEnd"/>
      <w:r w:rsidRPr="00CB573D">
        <w:rPr>
          <w:rFonts w:ascii="Arial" w:eastAsia="Arial" w:hAnsi="Arial" w:cs="Arial"/>
          <w:b/>
          <w:bCs/>
          <w:color w:val="171923"/>
          <w:lang w:val="es-CL"/>
        </w:rPr>
        <w:t>:</w:t>
      </w:r>
      <w:r w:rsidRPr="00CB573D">
        <w:rPr>
          <w:rFonts w:ascii="Arial" w:eastAsia="Arial" w:hAnsi="Arial" w:cs="Arial"/>
          <w:color w:val="171923"/>
          <w:lang w:val="es-CL"/>
        </w:rPr>
        <w:t xml:space="preserve"> Avatar, </w:t>
      </w:r>
      <w:proofErr w:type="spellStart"/>
      <w:r w:rsidRPr="00CB573D">
        <w:rPr>
          <w:rFonts w:ascii="Arial" w:eastAsia="Arial" w:hAnsi="Arial" w:cs="Arial"/>
          <w:color w:val="171923"/>
          <w:lang w:val="es-CL"/>
        </w:rPr>
        <w:t>dashboard</w:t>
      </w:r>
      <w:proofErr w:type="spellEnd"/>
      <w:r w:rsidRPr="00CB573D">
        <w:rPr>
          <w:rFonts w:ascii="Arial" w:eastAsia="Arial" w:hAnsi="Arial" w:cs="Arial"/>
          <w:color w:val="171923"/>
          <w:lang w:val="es-CL"/>
        </w:rPr>
        <w:t>, historial</w:t>
      </w:r>
    </w:p>
    <w:p w14:paraId="0977771D" w14:textId="77777777" w:rsidR="00CB573D" w:rsidRPr="00CB573D" w:rsidRDefault="00CB573D" w:rsidP="00CB573D">
      <w:pPr>
        <w:numPr>
          <w:ilvl w:val="0"/>
          <w:numId w:val="98"/>
        </w:numPr>
        <w:spacing w:after="0" w:line="240" w:lineRule="auto"/>
        <w:rPr>
          <w:rFonts w:ascii="Arial" w:eastAsia="Arial" w:hAnsi="Arial" w:cs="Arial"/>
          <w:color w:val="171923"/>
          <w:lang w:val="es-CL"/>
        </w:rPr>
      </w:pPr>
      <w:proofErr w:type="spellStart"/>
      <w:r w:rsidRPr="00CB573D">
        <w:rPr>
          <w:rFonts w:ascii="Arial" w:eastAsia="Arial" w:hAnsi="Arial" w:cs="Arial"/>
          <w:b/>
          <w:bCs/>
          <w:color w:val="171923"/>
          <w:lang w:val="es-CL"/>
        </w:rPr>
        <w:t>Could</w:t>
      </w:r>
      <w:proofErr w:type="spellEnd"/>
      <w:r w:rsidRPr="00CB573D">
        <w:rPr>
          <w:rFonts w:ascii="Arial" w:eastAsia="Arial" w:hAnsi="Arial" w:cs="Arial"/>
          <w:b/>
          <w:bCs/>
          <w:color w:val="171923"/>
          <w:lang w:val="es-CL"/>
        </w:rPr>
        <w:t xml:space="preserve"> </w:t>
      </w:r>
      <w:proofErr w:type="spellStart"/>
      <w:r w:rsidRPr="00CB573D">
        <w:rPr>
          <w:rFonts w:ascii="Arial" w:eastAsia="Arial" w:hAnsi="Arial" w:cs="Arial"/>
          <w:b/>
          <w:bCs/>
          <w:color w:val="171923"/>
          <w:lang w:val="es-CL"/>
        </w:rPr>
        <w:t>have</w:t>
      </w:r>
      <w:proofErr w:type="spellEnd"/>
      <w:r w:rsidRPr="00CB573D">
        <w:rPr>
          <w:rFonts w:ascii="Arial" w:eastAsia="Arial" w:hAnsi="Arial" w:cs="Arial"/>
          <w:b/>
          <w:bCs/>
          <w:color w:val="171923"/>
          <w:lang w:val="es-CL"/>
        </w:rPr>
        <w:t>:</w:t>
      </w:r>
      <w:r w:rsidRPr="00CB573D">
        <w:rPr>
          <w:rFonts w:ascii="Arial" w:eastAsia="Arial" w:hAnsi="Arial" w:cs="Arial"/>
          <w:color w:val="171923"/>
          <w:lang w:val="es-CL"/>
        </w:rPr>
        <w:t xml:space="preserve"> Gamificación, estadísticas avanzadas</w:t>
      </w:r>
    </w:p>
    <w:p w14:paraId="47213CAC" w14:textId="77777777" w:rsidR="00CB573D" w:rsidRDefault="00CB573D" w:rsidP="00CB573D">
      <w:pPr>
        <w:numPr>
          <w:ilvl w:val="0"/>
          <w:numId w:val="98"/>
        </w:numPr>
        <w:spacing w:after="0" w:line="240" w:lineRule="auto"/>
        <w:rPr>
          <w:rFonts w:ascii="Arial" w:eastAsia="Arial" w:hAnsi="Arial" w:cs="Arial"/>
          <w:color w:val="171923"/>
          <w:lang w:val="es-CL"/>
        </w:rPr>
      </w:pPr>
      <w:proofErr w:type="spellStart"/>
      <w:r w:rsidRPr="00CB573D">
        <w:rPr>
          <w:rFonts w:ascii="Arial" w:eastAsia="Arial" w:hAnsi="Arial" w:cs="Arial"/>
          <w:b/>
          <w:bCs/>
          <w:color w:val="171923"/>
          <w:lang w:val="es-CL"/>
        </w:rPr>
        <w:t>Won't</w:t>
      </w:r>
      <w:proofErr w:type="spellEnd"/>
      <w:r w:rsidRPr="00CB573D">
        <w:rPr>
          <w:rFonts w:ascii="Arial" w:eastAsia="Arial" w:hAnsi="Arial" w:cs="Arial"/>
          <w:b/>
          <w:bCs/>
          <w:color w:val="171923"/>
          <w:lang w:val="es-CL"/>
        </w:rPr>
        <w:t xml:space="preserve"> </w:t>
      </w:r>
      <w:proofErr w:type="spellStart"/>
      <w:r w:rsidRPr="00CB573D">
        <w:rPr>
          <w:rFonts w:ascii="Arial" w:eastAsia="Arial" w:hAnsi="Arial" w:cs="Arial"/>
          <w:b/>
          <w:bCs/>
          <w:color w:val="171923"/>
          <w:lang w:val="es-CL"/>
        </w:rPr>
        <w:t>have</w:t>
      </w:r>
      <w:proofErr w:type="spellEnd"/>
      <w:r w:rsidRPr="00CB573D">
        <w:rPr>
          <w:rFonts w:ascii="Arial" w:eastAsia="Arial" w:hAnsi="Arial" w:cs="Arial"/>
          <w:b/>
          <w:bCs/>
          <w:color w:val="171923"/>
          <w:lang w:val="es-CL"/>
        </w:rPr>
        <w:t xml:space="preserve"> (v1.0):</w:t>
      </w: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Multi-idioma</w:t>
      </w:r>
      <w:proofErr w:type="spellEnd"/>
      <w:r w:rsidRPr="00CB573D">
        <w:rPr>
          <w:rFonts w:ascii="Arial" w:eastAsia="Arial" w:hAnsi="Arial" w:cs="Arial"/>
          <w:color w:val="171923"/>
          <w:lang w:val="es-CL"/>
        </w:rPr>
        <w:t>, integración LinkedIn, app móvil</w:t>
      </w:r>
    </w:p>
    <w:p w14:paraId="4FC4BC3F" w14:textId="77777777" w:rsidR="00327ACD" w:rsidRPr="00CB573D" w:rsidRDefault="00327ACD" w:rsidP="00327ACD">
      <w:pPr>
        <w:spacing w:after="0" w:line="240" w:lineRule="auto"/>
        <w:ind w:left="720"/>
        <w:rPr>
          <w:rFonts w:ascii="Arial" w:eastAsia="Arial" w:hAnsi="Arial" w:cs="Arial"/>
          <w:color w:val="171923"/>
          <w:lang w:val="es-CL"/>
        </w:rPr>
      </w:pPr>
    </w:p>
    <w:p w14:paraId="6121619B" w14:textId="77777777" w:rsidR="00CB573D" w:rsidRPr="00CB573D" w:rsidRDefault="00CB573D" w:rsidP="00CB573D">
      <w:pPr>
        <w:numPr>
          <w:ilvl w:val="0"/>
          <w:numId w:val="99"/>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Buffer time (20% del cronograma)</w:t>
      </w:r>
    </w:p>
    <w:p w14:paraId="58AA7051"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Desarrollo planificado: 14 semanas (78% del tiempo)</w:t>
      </w:r>
    </w:p>
    <w:p w14:paraId="1DA3BAA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Buffer: 4 semanas (22% del tiempo)</w:t>
      </w:r>
    </w:p>
    <w:p w14:paraId="2D3D643A" w14:textId="77777777" w:rsid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Total: 18 semanas</w:t>
      </w:r>
    </w:p>
    <w:p w14:paraId="67A6368A" w14:textId="77777777" w:rsidR="00327ACD" w:rsidRPr="00CB573D" w:rsidRDefault="00327ACD" w:rsidP="00CB573D">
      <w:pPr>
        <w:spacing w:after="0" w:line="240" w:lineRule="auto"/>
        <w:rPr>
          <w:rFonts w:ascii="Arial" w:eastAsia="Arial" w:hAnsi="Arial" w:cs="Arial"/>
          <w:color w:val="171923"/>
          <w:lang w:val="es-CL"/>
        </w:rPr>
      </w:pPr>
    </w:p>
    <w:p w14:paraId="273AD5B2" w14:textId="77777777" w:rsidR="00CB573D" w:rsidRPr="00CB573D" w:rsidRDefault="00CB573D" w:rsidP="00CB573D">
      <w:pPr>
        <w:numPr>
          <w:ilvl w:val="0"/>
          <w:numId w:val="100"/>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Reuniones diarias de seguimiento</w:t>
      </w:r>
    </w:p>
    <w:p w14:paraId="1724D23A" w14:textId="77777777" w:rsidR="00CB573D" w:rsidRPr="00CB573D" w:rsidRDefault="00CB573D" w:rsidP="00CB573D">
      <w:pPr>
        <w:numPr>
          <w:ilvl w:val="0"/>
          <w:numId w:val="101"/>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Daily</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standup</w:t>
      </w:r>
      <w:proofErr w:type="spellEnd"/>
      <w:r w:rsidRPr="00CB573D">
        <w:rPr>
          <w:rFonts w:ascii="Arial" w:eastAsia="Arial" w:hAnsi="Arial" w:cs="Arial"/>
          <w:color w:val="171923"/>
          <w:lang w:val="es-CL"/>
        </w:rPr>
        <w:t xml:space="preserve"> de 15 minutos</w:t>
      </w:r>
    </w:p>
    <w:p w14:paraId="7AA1B643" w14:textId="77777777" w:rsidR="00CB573D" w:rsidRPr="00CB573D" w:rsidRDefault="00CB573D" w:rsidP="00CB573D">
      <w:pPr>
        <w:numPr>
          <w:ilvl w:val="0"/>
          <w:numId w:val="101"/>
        </w:numPr>
        <w:spacing w:after="0" w:line="240" w:lineRule="auto"/>
        <w:rPr>
          <w:rFonts w:ascii="Arial" w:eastAsia="Arial" w:hAnsi="Arial" w:cs="Arial"/>
          <w:color w:val="171923"/>
          <w:lang w:val="es-CL"/>
        </w:rPr>
      </w:pPr>
      <w:r w:rsidRPr="00CB573D">
        <w:rPr>
          <w:rFonts w:ascii="Arial" w:eastAsia="Arial" w:hAnsi="Arial" w:cs="Arial"/>
          <w:color w:val="171923"/>
          <w:lang w:val="es-CL"/>
        </w:rPr>
        <w:t>¿Qué hice ayer?</w:t>
      </w:r>
    </w:p>
    <w:p w14:paraId="28DA1536" w14:textId="77777777" w:rsidR="00CB573D" w:rsidRPr="00CB573D" w:rsidRDefault="00CB573D" w:rsidP="00CB573D">
      <w:pPr>
        <w:numPr>
          <w:ilvl w:val="0"/>
          <w:numId w:val="101"/>
        </w:numPr>
        <w:spacing w:after="0" w:line="240" w:lineRule="auto"/>
        <w:rPr>
          <w:rFonts w:ascii="Arial" w:eastAsia="Arial" w:hAnsi="Arial" w:cs="Arial"/>
          <w:color w:val="171923"/>
          <w:lang w:val="es-CL"/>
        </w:rPr>
      </w:pPr>
      <w:r w:rsidRPr="00CB573D">
        <w:rPr>
          <w:rFonts w:ascii="Arial" w:eastAsia="Arial" w:hAnsi="Arial" w:cs="Arial"/>
          <w:color w:val="171923"/>
          <w:lang w:val="es-CL"/>
        </w:rPr>
        <w:t>¿Qué haré hoy?</w:t>
      </w:r>
    </w:p>
    <w:p w14:paraId="516C8F9C" w14:textId="77777777" w:rsidR="00CB573D" w:rsidRDefault="00CB573D" w:rsidP="00CB573D">
      <w:pPr>
        <w:numPr>
          <w:ilvl w:val="0"/>
          <w:numId w:val="101"/>
        </w:numPr>
        <w:spacing w:after="0" w:line="240" w:lineRule="auto"/>
        <w:rPr>
          <w:rFonts w:ascii="Arial" w:eastAsia="Arial" w:hAnsi="Arial" w:cs="Arial"/>
          <w:color w:val="171923"/>
          <w:lang w:val="es-CL"/>
        </w:rPr>
      </w:pPr>
      <w:r w:rsidRPr="00CB573D">
        <w:rPr>
          <w:rFonts w:ascii="Arial" w:eastAsia="Arial" w:hAnsi="Arial" w:cs="Arial"/>
          <w:color w:val="171923"/>
          <w:lang w:val="es-CL"/>
        </w:rPr>
        <w:t>¿Tengo bloqueos?</w:t>
      </w:r>
    </w:p>
    <w:p w14:paraId="547D53F6" w14:textId="77777777" w:rsidR="00327ACD" w:rsidRPr="00CB573D" w:rsidRDefault="00327ACD" w:rsidP="00327ACD">
      <w:pPr>
        <w:spacing w:after="0" w:line="240" w:lineRule="auto"/>
        <w:ind w:left="720"/>
        <w:rPr>
          <w:rFonts w:ascii="Arial" w:eastAsia="Arial" w:hAnsi="Arial" w:cs="Arial"/>
          <w:color w:val="171923"/>
          <w:lang w:val="es-CL"/>
        </w:rPr>
      </w:pPr>
    </w:p>
    <w:p w14:paraId="4CCE2917" w14:textId="77777777" w:rsidR="00CB573D" w:rsidRPr="00CB573D" w:rsidRDefault="00CB573D" w:rsidP="00CB573D">
      <w:pPr>
        <w:numPr>
          <w:ilvl w:val="0"/>
          <w:numId w:val="102"/>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Métricas de progreso semanales</w:t>
      </w:r>
    </w:p>
    <w:p w14:paraId="1C0B33E5" w14:textId="77777777" w:rsidR="00CB573D" w:rsidRPr="00CB573D" w:rsidRDefault="00CB573D" w:rsidP="00CB573D">
      <w:pPr>
        <w:numPr>
          <w:ilvl w:val="0"/>
          <w:numId w:val="103"/>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Velocity</w:t>
      </w:r>
      <w:proofErr w:type="spellEnd"/>
      <w:r w:rsidRPr="00CB573D">
        <w:rPr>
          <w:rFonts w:ascii="Arial" w:eastAsia="Arial" w:hAnsi="Arial" w:cs="Arial"/>
          <w:color w:val="171923"/>
          <w:lang w:val="es-CL"/>
        </w:rPr>
        <w:t xml:space="preserve"> de sprints (</w:t>
      </w:r>
      <w:proofErr w:type="spellStart"/>
      <w:r w:rsidRPr="00CB573D">
        <w:rPr>
          <w:rFonts w:ascii="Arial" w:eastAsia="Arial" w:hAnsi="Arial" w:cs="Arial"/>
          <w:color w:val="171923"/>
          <w:lang w:val="es-CL"/>
        </w:rPr>
        <w:t>story</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points</w:t>
      </w:r>
      <w:proofErr w:type="spellEnd"/>
      <w:r w:rsidRPr="00CB573D">
        <w:rPr>
          <w:rFonts w:ascii="Arial" w:eastAsia="Arial" w:hAnsi="Arial" w:cs="Arial"/>
          <w:color w:val="171923"/>
          <w:lang w:val="es-CL"/>
        </w:rPr>
        <w:t xml:space="preserve"> completados)</w:t>
      </w:r>
    </w:p>
    <w:p w14:paraId="74D2982D" w14:textId="77777777" w:rsidR="00CB573D" w:rsidRPr="00CB573D" w:rsidRDefault="00CB573D" w:rsidP="00CB573D">
      <w:pPr>
        <w:numPr>
          <w:ilvl w:val="0"/>
          <w:numId w:val="103"/>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Burndown</w:t>
      </w:r>
      <w:proofErr w:type="spellEnd"/>
      <w:r w:rsidRPr="00CB573D">
        <w:rPr>
          <w:rFonts w:ascii="Arial" w:eastAsia="Arial" w:hAnsi="Arial" w:cs="Arial"/>
          <w:color w:val="171923"/>
          <w:lang w:val="es-CL"/>
        </w:rPr>
        <w:t xml:space="preserve"> chart</w:t>
      </w:r>
    </w:p>
    <w:p w14:paraId="4E24FB32" w14:textId="77777777" w:rsidR="00CB573D" w:rsidRDefault="00CB573D" w:rsidP="00CB573D">
      <w:pPr>
        <w:numPr>
          <w:ilvl w:val="0"/>
          <w:numId w:val="103"/>
        </w:numPr>
        <w:spacing w:after="0" w:line="240" w:lineRule="auto"/>
        <w:rPr>
          <w:rFonts w:ascii="Arial" w:eastAsia="Arial" w:hAnsi="Arial" w:cs="Arial"/>
          <w:color w:val="171923"/>
          <w:lang w:val="es-CL"/>
        </w:rPr>
      </w:pPr>
      <w:r w:rsidRPr="00CB573D">
        <w:rPr>
          <w:rFonts w:ascii="Arial" w:eastAsia="Arial" w:hAnsi="Arial" w:cs="Arial"/>
          <w:color w:val="171923"/>
          <w:lang w:val="es-CL"/>
        </w:rPr>
        <w:lastRenderedPageBreak/>
        <w:t>Identificación temprana de desviaciones</w:t>
      </w:r>
    </w:p>
    <w:p w14:paraId="2790E234" w14:textId="77777777" w:rsidR="00327ACD" w:rsidRPr="00CB573D" w:rsidRDefault="00327ACD" w:rsidP="00327ACD">
      <w:pPr>
        <w:spacing w:after="0" w:line="240" w:lineRule="auto"/>
        <w:ind w:left="720"/>
        <w:rPr>
          <w:rFonts w:ascii="Arial" w:eastAsia="Arial" w:hAnsi="Arial" w:cs="Arial"/>
          <w:color w:val="171923"/>
          <w:lang w:val="es-CL"/>
        </w:rPr>
      </w:pPr>
    </w:p>
    <w:p w14:paraId="2A4F3F2B" w14:textId="77777777" w:rsidR="00327ACD" w:rsidRDefault="00CB573D" w:rsidP="00CB573D">
      <w:pPr>
        <w:numPr>
          <w:ilvl w:val="0"/>
          <w:numId w:val="104"/>
        </w:numPr>
        <w:spacing w:after="0" w:line="240" w:lineRule="auto"/>
        <w:rPr>
          <w:rFonts w:ascii="Arial" w:eastAsia="Arial" w:hAnsi="Arial" w:cs="Arial"/>
          <w:color w:val="171923"/>
          <w:lang w:val="es-CL"/>
        </w:rPr>
      </w:pPr>
      <w:r w:rsidRPr="00CB573D">
        <w:rPr>
          <w:rFonts w:ascii="Arial" w:eastAsia="Arial" w:hAnsi="Arial" w:cs="Arial"/>
          <w:b/>
          <w:bCs/>
          <w:color w:val="171923"/>
          <w:lang w:val="es-CL"/>
        </w:rPr>
        <w:t xml:space="preserve">Plan de contingencia por </w:t>
      </w:r>
      <w:proofErr w:type="spellStart"/>
      <w:r w:rsidRPr="00CB573D">
        <w:rPr>
          <w:rFonts w:ascii="Arial" w:eastAsia="Arial" w:hAnsi="Arial" w:cs="Arial"/>
          <w:b/>
          <w:bCs/>
          <w:color w:val="171923"/>
          <w:lang w:val="es-CL"/>
        </w:rPr>
        <w:t>feature</w:t>
      </w:r>
      <w:proofErr w:type="spellEnd"/>
      <w:r w:rsidRPr="00CB573D">
        <w:rPr>
          <w:rFonts w:ascii="Arial" w:eastAsia="Arial" w:hAnsi="Arial" w:cs="Arial"/>
          <w:color w:val="171923"/>
          <w:lang w:val="es-CL"/>
        </w:rPr>
        <w:t xml:space="preserve"> </w:t>
      </w:r>
    </w:p>
    <w:p w14:paraId="7BC588F3" w14:textId="05ABC91E" w:rsidR="00CB573D" w:rsidRPr="00CB573D" w:rsidRDefault="00CB573D" w:rsidP="00327ACD">
      <w:pPr>
        <w:spacing w:after="0" w:line="240" w:lineRule="auto"/>
        <w:ind w:left="720"/>
        <w:rPr>
          <w:rFonts w:ascii="Arial" w:eastAsia="Arial" w:hAnsi="Arial" w:cs="Arial"/>
          <w:color w:val="171923"/>
          <w:lang w:val="es-CL"/>
        </w:rPr>
      </w:pPr>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Feature</w:t>
      </w:r>
      <w:proofErr w:type="spellEnd"/>
      <w:r w:rsidRPr="00CB573D">
        <w:rPr>
          <w:rFonts w:ascii="Arial" w:eastAsia="Arial" w:hAnsi="Arial" w:cs="Arial"/>
          <w:color w:val="171923"/>
          <w:lang w:val="es-CL"/>
        </w:rPr>
        <w:t xml:space="preserve"> | Tiempo Estimado | </w:t>
      </w:r>
      <w:proofErr w:type="spellStart"/>
      <w:r w:rsidRPr="00CB573D">
        <w:rPr>
          <w:rFonts w:ascii="Arial" w:eastAsia="Arial" w:hAnsi="Arial" w:cs="Arial"/>
          <w:color w:val="171923"/>
          <w:lang w:val="es-CL"/>
        </w:rPr>
        <w:t>Fallback</w:t>
      </w:r>
      <w:proofErr w:type="spellEnd"/>
      <w:r w:rsidRPr="00CB573D">
        <w:rPr>
          <w:rFonts w:ascii="Arial" w:eastAsia="Arial" w:hAnsi="Arial" w:cs="Arial"/>
          <w:color w:val="171923"/>
          <w:lang w:val="es-CL"/>
        </w:rPr>
        <w:t xml:space="preserve"> si retraso | |---|---|---| | Avatar D-ID | 3 semanas | Usar solo voz sin video | | </w:t>
      </w:r>
      <w:proofErr w:type="spellStart"/>
      <w:r w:rsidRPr="00CB573D">
        <w:rPr>
          <w:rFonts w:ascii="Arial" w:eastAsia="Arial" w:hAnsi="Arial" w:cs="Arial"/>
          <w:color w:val="171923"/>
          <w:lang w:val="es-CL"/>
        </w:rPr>
        <w:t>Feedback</w:t>
      </w:r>
      <w:proofErr w:type="spellEnd"/>
      <w:r w:rsidRPr="00CB573D">
        <w:rPr>
          <w:rFonts w:ascii="Arial" w:eastAsia="Arial" w:hAnsi="Arial" w:cs="Arial"/>
          <w:color w:val="171923"/>
          <w:lang w:val="es-CL"/>
        </w:rPr>
        <w:t xml:space="preserve"> IA avanzado | 2 semanas | </w:t>
      </w:r>
      <w:proofErr w:type="spellStart"/>
      <w:r w:rsidRPr="00CB573D">
        <w:rPr>
          <w:rFonts w:ascii="Arial" w:eastAsia="Arial" w:hAnsi="Arial" w:cs="Arial"/>
          <w:color w:val="171923"/>
          <w:lang w:val="es-CL"/>
        </w:rPr>
        <w:t>Feedback</w:t>
      </w:r>
      <w:proofErr w:type="spellEnd"/>
      <w:r w:rsidRPr="00CB573D">
        <w:rPr>
          <w:rFonts w:ascii="Arial" w:eastAsia="Arial" w:hAnsi="Arial" w:cs="Arial"/>
          <w:color w:val="171923"/>
          <w:lang w:val="es-CL"/>
        </w:rPr>
        <w:t xml:space="preserve"> basado en </w:t>
      </w:r>
      <w:proofErr w:type="spellStart"/>
      <w:r w:rsidRPr="00CB573D">
        <w:rPr>
          <w:rFonts w:ascii="Arial" w:eastAsia="Arial" w:hAnsi="Arial" w:cs="Arial"/>
          <w:color w:val="171923"/>
          <w:lang w:val="es-CL"/>
        </w:rPr>
        <w:t>keywords</w:t>
      </w:r>
      <w:proofErr w:type="spellEnd"/>
      <w:r w:rsidRPr="00CB573D">
        <w:rPr>
          <w:rFonts w:ascii="Arial" w:eastAsia="Arial" w:hAnsi="Arial" w:cs="Arial"/>
          <w:color w:val="171923"/>
          <w:lang w:val="es-CL"/>
        </w:rPr>
        <w:t xml:space="preserve"> | | </w:t>
      </w:r>
      <w:proofErr w:type="spellStart"/>
      <w:r w:rsidRPr="00CB573D">
        <w:rPr>
          <w:rFonts w:ascii="Arial" w:eastAsia="Arial" w:hAnsi="Arial" w:cs="Arial"/>
          <w:color w:val="171923"/>
          <w:lang w:val="es-CL"/>
        </w:rPr>
        <w:t>Dashboard</w:t>
      </w:r>
      <w:proofErr w:type="spellEnd"/>
      <w:r w:rsidRPr="00CB573D">
        <w:rPr>
          <w:rFonts w:ascii="Arial" w:eastAsia="Arial" w:hAnsi="Arial" w:cs="Arial"/>
          <w:color w:val="171923"/>
          <w:lang w:val="es-CL"/>
        </w:rPr>
        <w:t xml:space="preserve"> con gráficos | 2 semanas | Lista simple de entrevistas |</w:t>
      </w:r>
    </w:p>
    <w:p w14:paraId="6423BFA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Métricas de éxito:</w:t>
      </w:r>
    </w:p>
    <w:p w14:paraId="4A7D0AD1" w14:textId="242C452E" w:rsidR="00CB573D" w:rsidRPr="00CB573D" w:rsidRDefault="00CB573D" w:rsidP="00CB573D">
      <w:pPr>
        <w:numPr>
          <w:ilvl w:val="0"/>
          <w:numId w:val="105"/>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Velocity</w:t>
      </w:r>
      <w:proofErr w:type="spellEnd"/>
      <w:r w:rsidRPr="00CB573D">
        <w:rPr>
          <w:rFonts w:ascii="Arial" w:eastAsia="Arial" w:hAnsi="Arial" w:cs="Arial"/>
          <w:color w:val="171923"/>
          <w:lang w:val="es-CL"/>
        </w:rPr>
        <w:t xml:space="preserve"> estable entre sprints (±20%)</w:t>
      </w:r>
    </w:p>
    <w:p w14:paraId="3A14CBE4" w14:textId="6F662F34" w:rsidR="00CB573D" w:rsidRPr="00CB573D" w:rsidRDefault="00CB573D" w:rsidP="00CB573D">
      <w:pPr>
        <w:numPr>
          <w:ilvl w:val="0"/>
          <w:numId w:val="105"/>
        </w:num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90% de </w:t>
      </w:r>
      <w:proofErr w:type="spellStart"/>
      <w:r w:rsidRPr="00CB573D">
        <w:rPr>
          <w:rFonts w:ascii="Arial" w:eastAsia="Arial" w:hAnsi="Arial" w:cs="Arial"/>
          <w:color w:val="171923"/>
          <w:lang w:val="es-CL"/>
        </w:rPr>
        <w:t>features</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Must</w:t>
      </w:r>
      <w:proofErr w:type="spellEnd"/>
      <w:r w:rsidRPr="00CB573D">
        <w:rPr>
          <w:rFonts w:ascii="Arial" w:eastAsia="Arial" w:hAnsi="Arial" w:cs="Arial"/>
          <w:color w:val="171923"/>
          <w:lang w:val="es-CL"/>
        </w:rPr>
        <w:t xml:space="preserve"> </w:t>
      </w:r>
      <w:proofErr w:type="spellStart"/>
      <w:r w:rsidRPr="00CB573D">
        <w:rPr>
          <w:rFonts w:ascii="Arial" w:eastAsia="Arial" w:hAnsi="Arial" w:cs="Arial"/>
          <w:color w:val="171923"/>
          <w:lang w:val="es-CL"/>
        </w:rPr>
        <w:t>have</w:t>
      </w:r>
      <w:proofErr w:type="spellEnd"/>
      <w:r w:rsidRPr="00CB573D">
        <w:rPr>
          <w:rFonts w:ascii="Arial" w:eastAsia="Arial" w:hAnsi="Arial" w:cs="Arial"/>
          <w:color w:val="171923"/>
          <w:lang w:val="es-CL"/>
        </w:rPr>
        <w:t>" completados en semana 14</w:t>
      </w:r>
    </w:p>
    <w:p w14:paraId="0723EBE2" w14:textId="30683071" w:rsidR="00CB573D" w:rsidRPr="00327ACD" w:rsidRDefault="00CB573D" w:rsidP="00327ACD">
      <w:pPr>
        <w:numPr>
          <w:ilvl w:val="0"/>
          <w:numId w:val="105"/>
        </w:numPr>
        <w:spacing w:after="0" w:line="240" w:lineRule="auto"/>
        <w:rPr>
          <w:rFonts w:ascii="Arial" w:eastAsia="Arial" w:hAnsi="Arial" w:cs="Arial"/>
          <w:color w:val="171923"/>
          <w:lang w:val="es-CL"/>
        </w:rPr>
      </w:pPr>
      <w:r w:rsidRPr="00CB573D">
        <w:rPr>
          <w:rFonts w:ascii="Arial" w:eastAsia="Arial" w:hAnsi="Arial" w:cs="Arial"/>
          <w:color w:val="171923"/>
          <w:lang w:val="es-CL"/>
        </w:rPr>
        <w:t>Buffer no completamente agotado al final</w:t>
      </w:r>
    </w:p>
    <w:p w14:paraId="606F787F" w14:textId="77777777" w:rsidR="00CB573D" w:rsidRPr="00CB573D" w:rsidRDefault="00000000" w:rsidP="00CB573D">
      <w:pPr>
        <w:spacing w:after="0" w:line="240" w:lineRule="auto"/>
        <w:rPr>
          <w:rFonts w:ascii="Arial" w:eastAsia="Arial" w:hAnsi="Arial" w:cs="Arial"/>
          <w:color w:val="171923"/>
          <w:lang w:val="es-CL"/>
        </w:rPr>
      </w:pPr>
      <w:r>
        <w:rPr>
          <w:rFonts w:ascii="Arial" w:eastAsia="Arial" w:hAnsi="Arial" w:cs="Arial"/>
          <w:color w:val="171923"/>
          <w:lang w:val="es-CL"/>
        </w:rPr>
        <w:pict w14:anchorId="5487D7C1">
          <v:rect id="_x0000_i1028" style="width:0;height:1.5pt" o:hralign="center" o:hrstd="t" o:hr="t" fillcolor="#a0a0a0" stroked="f"/>
        </w:pict>
      </w:r>
    </w:p>
    <w:p w14:paraId="2F6E8B5C" w14:textId="77777777" w:rsidR="00CB573D" w:rsidRPr="00327ACD" w:rsidRDefault="00CB573D" w:rsidP="00327ACD">
      <w:pPr>
        <w:pStyle w:val="Ttulo2"/>
        <w:spacing w:after="120"/>
        <w:jc w:val="both"/>
        <w:rPr>
          <w:rFonts w:ascii="Calibri" w:eastAsia="Calibri" w:hAnsi="Calibri" w:cs="Calibri"/>
          <w:color w:val="366091"/>
        </w:rPr>
      </w:pPr>
      <w:bookmarkStart w:id="74" w:name="_Toc215761970"/>
      <w:r w:rsidRPr="00327ACD">
        <w:rPr>
          <w:rFonts w:ascii="Calibri" w:eastAsia="Calibri" w:hAnsi="Calibri" w:cs="Calibri"/>
          <w:color w:val="366091"/>
        </w:rPr>
        <w:t>12.4 Plan de Acción y Responsabilidades</w:t>
      </w:r>
      <w:bookmarkEnd w:id="7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3"/>
        <w:gridCol w:w="2403"/>
        <w:gridCol w:w="1756"/>
        <w:gridCol w:w="2381"/>
      </w:tblGrid>
      <w:tr w:rsidR="00CB573D" w:rsidRPr="00CB573D" w14:paraId="66CF1BBE" w14:textId="77777777" w:rsidTr="00327ACD">
        <w:trPr>
          <w:tblHeader/>
          <w:tblCellSpacing w:w="15" w:type="dxa"/>
        </w:trPr>
        <w:tc>
          <w:tcPr>
            <w:tcW w:w="0" w:type="auto"/>
            <w:vAlign w:val="center"/>
            <w:hideMark/>
          </w:tcPr>
          <w:p w14:paraId="3EE51F7D" w14:textId="77777777" w:rsidR="00CB573D" w:rsidRPr="00CB573D" w:rsidRDefault="00CB573D" w:rsidP="00CB573D">
            <w:pPr>
              <w:spacing w:after="0" w:line="240" w:lineRule="auto"/>
              <w:rPr>
                <w:rFonts w:ascii="Arial" w:eastAsia="Arial" w:hAnsi="Arial" w:cs="Arial"/>
                <w:b/>
                <w:bCs/>
                <w:color w:val="171923"/>
                <w:lang w:val="es-CL"/>
              </w:rPr>
            </w:pPr>
            <w:r w:rsidRPr="00CB573D">
              <w:rPr>
                <w:rFonts w:ascii="Arial" w:eastAsia="Arial" w:hAnsi="Arial" w:cs="Arial"/>
                <w:b/>
                <w:bCs/>
                <w:color w:val="171923"/>
                <w:lang w:val="es-CL"/>
              </w:rPr>
              <w:t>Riesgo</w:t>
            </w:r>
          </w:p>
        </w:tc>
        <w:tc>
          <w:tcPr>
            <w:tcW w:w="0" w:type="auto"/>
            <w:vAlign w:val="center"/>
            <w:hideMark/>
          </w:tcPr>
          <w:p w14:paraId="76F5DACB" w14:textId="77777777" w:rsidR="00CB573D" w:rsidRPr="00CB573D" w:rsidRDefault="00CB573D" w:rsidP="00CB573D">
            <w:pPr>
              <w:spacing w:after="0" w:line="240" w:lineRule="auto"/>
              <w:rPr>
                <w:rFonts w:ascii="Arial" w:eastAsia="Arial" w:hAnsi="Arial" w:cs="Arial"/>
                <w:b/>
                <w:bCs/>
                <w:color w:val="171923"/>
                <w:lang w:val="es-CL"/>
              </w:rPr>
            </w:pPr>
            <w:r w:rsidRPr="00CB573D">
              <w:rPr>
                <w:rFonts w:ascii="Arial" w:eastAsia="Arial" w:hAnsi="Arial" w:cs="Arial"/>
                <w:b/>
                <w:bCs/>
                <w:color w:val="171923"/>
                <w:lang w:val="es-CL"/>
              </w:rPr>
              <w:t>Responsable Primario</w:t>
            </w:r>
          </w:p>
        </w:tc>
        <w:tc>
          <w:tcPr>
            <w:tcW w:w="0" w:type="auto"/>
            <w:vAlign w:val="center"/>
            <w:hideMark/>
          </w:tcPr>
          <w:p w14:paraId="50D79C86" w14:textId="77777777" w:rsidR="00CB573D" w:rsidRPr="00CB573D" w:rsidRDefault="00CB573D" w:rsidP="00CB573D">
            <w:pPr>
              <w:spacing w:after="0" w:line="240" w:lineRule="auto"/>
              <w:rPr>
                <w:rFonts w:ascii="Arial" w:eastAsia="Arial" w:hAnsi="Arial" w:cs="Arial"/>
                <w:b/>
                <w:bCs/>
                <w:color w:val="171923"/>
                <w:lang w:val="es-CL"/>
              </w:rPr>
            </w:pPr>
            <w:r w:rsidRPr="00CB573D">
              <w:rPr>
                <w:rFonts w:ascii="Arial" w:eastAsia="Arial" w:hAnsi="Arial" w:cs="Arial"/>
                <w:b/>
                <w:bCs/>
                <w:color w:val="171923"/>
                <w:lang w:val="es-CL"/>
              </w:rPr>
              <w:t>Revisión</w:t>
            </w:r>
          </w:p>
        </w:tc>
        <w:tc>
          <w:tcPr>
            <w:tcW w:w="0" w:type="auto"/>
            <w:vAlign w:val="center"/>
            <w:hideMark/>
          </w:tcPr>
          <w:p w14:paraId="7A9CA767" w14:textId="77777777" w:rsidR="00CB573D" w:rsidRPr="00CB573D" w:rsidRDefault="00CB573D" w:rsidP="00CB573D">
            <w:pPr>
              <w:spacing w:after="0" w:line="240" w:lineRule="auto"/>
              <w:rPr>
                <w:rFonts w:ascii="Arial" w:eastAsia="Arial" w:hAnsi="Arial" w:cs="Arial"/>
                <w:b/>
                <w:bCs/>
                <w:color w:val="171923"/>
                <w:lang w:val="es-CL"/>
              </w:rPr>
            </w:pPr>
            <w:r w:rsidRPr="00CB573D">
              <w:rPr>
                <w:rFonts w:ascii="Arial" w:eastAsia="Arial" w:hAnsi="Arial" w:cs="Arial"/>
                <w:b/>
                <w:bCs/>
                <w:color w:val="171923"/>
                <w:lang w:val="es-CL"/>
              </w:rPr>
              <w:t>Frecuencia Monitoreo</w:t>
            </w:r>
          </w:p>
        </w:tc>
      </w:tr>
      <w:tr w:rsidR="00CB573D" w:rsidRPr="00CB573D" w14:paraId="64F5F889" w14:textId="77777777" w:rsidTr="00327ACD">
        <w:trPr>
          <w:tblCellSpacing w:w="15" w:type="dxa"/>
        </w:trPr>
        <w:tc>
          <w:tcPr>
            <w:tcW w:w="0" w:type="auto"/>
            <w:vAlign w:val="center"/>
            <w:hideMark/>
          </w:tcPr>
          <w:p w14:paraId="326835A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R1: APIs externas</w:t>
            </w:r>
          </w:p>
        </w:tc>
        <w:tc>
          <w:tcPr>
            <w:tcW w:w="0" w:type="auto"/>
            <w:vAlign w:val="center"/>
            <w:hideMark/>
          </w:tcPr>
          <w:p w14:paraId="62DECAD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Cristian (AI Specialist)</w:t>
            </w:r>
          </w:p>
        </w:tc>
        <w:tc>
          <w:tcPr>
            <w:tcW w:w="0" w:type="auto"/>
            <w:vAlign w:val="center"/>
            <w:hideMark/>
          </w:tcPr>
          <w:p w14:paraId="18177F88"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Matías</w:t>
            </w:r>
          </w:p>
        </w:tc>
        <w:tc>
          <w:tcPr>
            <w:tcW w:w="0" w:type="auto"/>
            <w:vAlign w:val="center"/>
            <w:hideMark/>
          </w:tcPr>
          <w:p w14:paraId="5884427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Diaria</w:t>
            </w:r>
          </w:p>
        </w:tc>
      </w:tr>
      <w:tr w:rsidR="00CB573D" w:rsidRPr="00CB573D" w14:paraId="28FBF319" w14:textId="77777777" w:rsidTr="00327ACD">
        <w:trPr>
          <w:tblCellSpacing w:w="15" w:type="dxa"/>
        </w:trPr>
        <w:tc>
          <w:tcPr>
            <w:tcW w:w="0" w:type="auto"/>
            <w:vAlign w:val="center"/>
            <w:hideMark/>
          </w:tcPr>
          <w:p w14:paraId="4B4C99E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R2: Cuotas APIs</w:t>
            </w:r>
          </w:p>
        </w:tc>
        <w:tc>
          <w:tcPr>
            <w:tcW w:w="0" w:type="auto"/>
            <w:vAlign w:val="center"/>
            <w:hideMark/>
          </w:tcPr>
          <w:p w14:paraId="54B90F9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Matías (Project Leader)</w:t>
            </w:r>
          </w:p>
        </w:tc>
        <w:tc>
          <w:tcPr>
            <w:tcW w:w="0" w:type="auto"/>
            <w:vAlign w:val="center"/>
            <w:hideMark/>
          </w:tcPr>
          <w:p w14:paraId="5A987B3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Equipo completo</w:t>
            </w:r>
          </w:p>
        </w:tc>
        <w:tc>
          <w:tcPr>
            <w:tcW w:w="0" w:type="auto"/>
            <w:vAlign w:val="center"/>
            <w:hideMark/>
          </w:tcPr>
          <w:p w14:paraId="26BC830B"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Semanal</w:t>
            </w:r>
          </w:p>
        </w:tc>
      </w:tr>
      <w:tr w:rsidR="00CB573D" w:rsidRPr="00CB573D" w14:paraId="646B96BF" w14:textId="77777777" w:rsidTr="00327ACD">
        <w:trPr>
          <w:tblCellSpacing w:w="15" w:type="dxa"/>
        </w:trPr>
        <w:tc>
          <w:tcPr>
            <w:tcW w:w="0" w:type="auto"/>
            <w:vAlign w:val="center"/>
            <w:hideMark/>
          </w:tcPr>
          <w:p w14:paraId="64A9BF1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R3: Latencia avatar</w:t>
            </w:r>
          </w:p>
        </w:tc>
        <w:tc>
          <w:tcPr>
            <w:tcW w:w="0" w:type="auto"/>
            <w:vAlign w:val="center"/>
            <w:hideMark/>
          </w:tcPr>
          <w:p w14:paraId="5F152B0D"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Ulises (Frontend)</w:t>
            </w:r>
          </w:p>
        </w:tc>
        <w:tc>
          <w:tcPr>
            <w:tcW w:w="0" w:type="auto"/>
            <w:vAlign w:val="center"/>
            <w:hideMark/>
          </w:tcPr>
          <w:p w14:paraId="4A216D0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Cristian</w:t>
            </w:r>
          </w:p>
        </w:tc>
        <w:tc>
          <w:tcPr>
            <w:tcW w:w="0" w:type="auto"/>
            <w:vAlign w:val="center"/>
            <w:hideMark/>
          </w:tcPr>
          <w:p w14:paraId="7F61C265"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Sprint </w:t>
            </w:r>
            <w:proofErr w:type="spellStart"/>
            <w:r w:rsidRPr="00CB573D">
              <w:rPr>
                <w:rFonts w:ascii="Arial" w:eastAsia="Arial" w:hAnsi="Arial" w:cs="Arial"/>
                <w:color w:val="171923"/>
                <w:lang w:val="es-CL"/>
              </w:rPr>
              <w:t>review</w:t>
            </w:r>
            <w:proofErr w:type="spellEnd"/>
          </w:p>
        </w:tc>
      </w:tr>
      <w:tr w:rsidR="00CB573D" w:rsidRPr="00CB573D" w14:paraId="7AB9CA0C" w14:textId="77777777" w:rsidTr="00327ACD">
        <w:trPr>
          <w:tblCellSpacing w:w="15" w:type="dxa"/>
        </w:trPr>
        <w:tc>
          <w:tcPr>
            <w:tcW w:w="0" w:type="auto"/>
            <w:vAlign w:val="center"/>
            <w:hideMark/>
          </w:tcPr>
          <w:p w14:paraId="0E83198C"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R4: </w:t>
            </w:r>
            <w:proofErr w:type="spellStart"/>
            <w:r w:rsidRPr="00CB573D">
              <w:rPr>
                <w:rFonts w:ascii="Arial" w:eastAsia="Arial" w:hAnsi="Arial" w:cs="Arial"/>
                <w:color w:val="171923"/>
                <w:lang w:val="es-CL"/>
              </w:rPr>
              <w:t>Feedback</w:t>
            </w:r>
            <w:proofErr w:type="spellEnd"/>
            <w:r w:rsidRPr="00CB573D">
              <w:rPr>
                <w:rFonts w:ascii="Arial" w:eastAsia="Arial" w:hAnsi="Arial" w:cs="Arial"/>
                <w:color w:val="171923"/>
                <w:lang w:val="es-CL"/>
              </w:rPr>
              <w:t xml:space="preserve"> IA</w:t>
            </w:r>
          </w:p>
        </w:tc>
        <w:tc>
          <w:tcPr>
            <w:tcW w:w="0" w:type="auto"/>
            <w:vAlign w:val="center"/>
            <w:hideMark/>
          </w:tcPr>
          <w:p w14:paraId="5677C283"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Cristian (AI Specialist)</w:t>
            </w:r>
          </w:p>
        </w:tc>
        <w:tc>
          <w:tcPr>
            <w:tcW w:w="0" w:type="auto"/>
            <w:vAlign w:val="center"/>
            <w:hideMark/>
          </w:tcPr>
          <w:p w14:paraId="4B6DED56"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Profesor guía</w:t>
            </w:r>
          </w:p>
        </w:tc>
        <w:tc>
          <w:tcPr>
            <w:tcW w:w="0" w:type="auto"/>
            <w:vAlign w:val="center"/>
            <w:hideMark/>
          </w:tcPr>
          <w:p w14:paraId="5336DC99"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Cada iteración</w:t>
            </w:r>
          </w:p>
        </w:tc>
      </w:tr>
      <w:tr w:rsidR="00CB573D" w:rsidRPr="00CB573D" w14:paraId="23154DBC" w14:textId="77777777" w:rsidTr="00327ACD">
        <w:trPr>
          <w:tblCellSpacing w:w="15" w:type="dxa"/>
        </w:trPr>
        <w:tc>
          <w:tcPr>
            <w:tcW w:w="0" w:type="auto"/>
            <w:vAlign w:val="center"/>
            <w:hideMark/>
          </w:tcPr>
          <w:p w14:paraId="448920D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R5: Seguridad</w:t>
            </w:r>
          </w:p>
        </w:tc>
        <w:tc>
          <w:tcPr>
            <w:tcW w:w="0" w:type="auto"/>
            <w:vAlign w:val="center"/>
            <w:hideMark/>
          </w:tcPr>
          <w:p w14:paraId="5BBE13A6"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Matías (Backend)</w:t>
            </w:r>
          </w:p>
        </w:tc>
        <w:tc>
          <w:tcPr>
            <w:tcW w:w="0" w:type="auto"/>
            <w:vAlign w:val="center"/>
            <w:hideMark/>
          </w:tcPr>
          <w:p w14:paraId="2604B9F2"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Auditoría externa</w:t>
            </w:r>
          </w:p>
        </w:tc>
        <w:tc>
          <w:tcPr>
            <w:tcW w:w="0" w:type="auto"/>
            <w:vAlign w:val="center"/>
            <w:hideMark/>
          </w:tcPr>
          <w:p w14:paraId="1E5E4F4F"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Pre-producción</w:t>
            </w:r>
            <w:proofErr w:type="spellEnd"/>
          </w:p>
        </w:tc>
      </w:tr>
      <w:tr w:rsidR="00CB573D" w:rsidRPr="00CB573D" w14:paraId="7642DE5B" w14:textId="77777777" w:rsidTr="00327ACD">
        <w:trPr>
          <w:tblCellSpacing w:w="15" w:type="dxa"/>
        </w:trPr>
        <w:tc>
          <w:tcPr>
            <w:tcW w:w="0" w:type="auto"/>
            <w:vAlign w:val="center"/>
            <w:hideMark/>
          </w:tcPr>
          <w:p w14:paraId="0353FC71"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R6: Escalabilidad</w:t>
            </w:r>
          </w:p>
        </w:tc>
        <w:tc>
          <w:tcPr>
            <w:tcW w:w="0" w:type="auto"/>
            <w:vAlign w:val="center"/>
            <w:hideMark/>
          </w:tcPr>
          <w:p w14:paraId="4808380B"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Matías (Backend)</w:t>
            </w:r>
          </w:p>
        </w:tc>
        <w:tc>
          <w:tcPr>
            <w:tcW w:w="0" w:type="auto"/>
            <w:vAlign w:val="center"/>
            <w:hideMark/>
          </w:tcPr>
          <w:p w14:paraId="7E5AD24A"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Testing</w:t>
            </w:r>
            <w:proofErr w:type="spellEnd"/>
            <w:r w:rsidRPr="00CB573D">
              <w:rPr>
                <w:rFonts w:ascii="Arial" w:eastAsia="Arial" w:hAnsi="Arial" w:cs="Arial"/>
                <w:color w:val="171923"/>
                <w:lang w:val="es-CL"/>
              </w:rPr>
              <w:t xml:space="preserve"> de carga</w:t>
            </w:r>
          </w:p>
        </w:tc>
        <w:tc>
          <w:tcPr>
            <w:tcW w:w="0" w:type="auto"/>
            <w:vAlign w:val="center"/>
            <w:hideMark/>
          </w:tcPr>
          <w:p w14:paraId="7D425EFC"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Pre-producción</w:t>
            </w:r>
            <w:proofErr w:type="spellEnd"/>
          </w:p>
        </w:tc>
      </w:tr>
      <w:tr w:rsidR="00CB573D" w:rsidRPr="00CB573D" w14:paraId="18F33371" w14:textId="77777777" w:rsidTr="00327ACD">
        <w:trPr>
          <w:tblCellSpacing w:w="15" w:type="dxa"/>
        </w:trPr>
        <w:tc>
          <w:tcPr>
            <w:tcW w:w="0" w:type="auto"/>
            <w:vAlign w:val="center"/>
            <w:hideMark/>
          </w:tcPr>
          <w:p w14:paraId="7E59502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R7: Cronograma</w:t>
            </w:r>
          </w:p>
        </w:tc>
        <w:tc>
          <w:tcPr>
            <w:tcW w:w="0" w:type="auto"/>
            <w:vAlign w:val="center"/>
            <w:hideMark/>
          </w:tcPr>
          <w:p w14:paraId="4364D530"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Matías (Project Leader)</w:t>
            </w:r>
          </w:p>
        </w:tc>
        <w:tc>
          <w:tcPr>
            <w:tcW w:w="0" w:type="auto"/>
            <w:vAlign w:val="center"/>
            <w:hideMark/>
          </w:tcPr>
          <w:p w14:paraId="0E53775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Profesor guía</w:t>
            </w:r>
          </w:p>
        </w:tc>
        <w:tc>
          <w:tcPr>
            <w:tcW w:w="0" w:type="auto"/>
            <w:vAlign w:val="center"/>
            <w:hideMark/>
          </w:tcPr>
          <w:p w14:paraId="33171E53"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Semanal</w:t>
            </w:r>
          </w:p>
        </w:tc>
      </w:tr>
      <w:tr w:rsidR="00CB573D" w:rsidRPr="00CB573D" w14:paraId="2CC1F0DA" w14:textId="77777777" w:rsidTr="00327ACD">
        <w:trPr>
          <w:tblCellSpacing w:w="15" w:type="dxa"/>
        </w:trPr>
        <w:tc>
          <w:tcPr>
            <w:tcW w:w="0" w:type="auto"/>
            <w:vAlign w:val="center"/>
            <w:hideMark/>
          </w:tcPr>
          <w:p w14:paraId="45092EFF"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R8: Cross-browser</w:t>
            </w:r>
          </w:p>
        </w:tc>
        <w:tc>
          <w:tcPr>
            <w:tcW w:w="0" w:type="auto"/>
            <w:vAlign w:val="center"/>
            <w:hideMark/>
          </w:tcPr>
          <w:p w14:paraId="0C5CC847"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Ulises (Frontend)</w:t>
            </w:r>
          </w:p>
        </w:tc>
        <w:tc>
          <w:tcPr>
            <w:tcW w:w="0" w:type="auto"/>
            <w:vAlign w:val="center"/>
            <w:hideMark/>
          </w:tcPr>
          <w:p w14:paraId="5E7C04E3" w14:textId="77777777" w:rsidR="00CB573D" w:rsidRPr="00CB573D" w:rsidRDefault="00CB573D" w:rsidP="00CB573D">
            <w:p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Testing</w:t>
            </w:r>
            <w:proofErr w:type="spellEnd"/>
            <w:r w:rsidRPr="00CB573D">
              <w:rPr>
                <w:rFonts w:ascii="Arial" w:eastAsia="Arial" w:hAnsi="Arial" w:cs="Arial"/>
                <w:color w:val="171923"/>
                <w:lang w:val="es-CL"/>
              </w:rPr>
              <w:t xml:space="preserve"> manual</w:t>
            </w:r>
          </w:p>
        </w:tc>
        <w:tc>
          <w:tcPr>
            <w:tcW w:w="0" w:type="auto"/>
            <w:vAlign w:val="center"/>
            <w:hideMark/>
          </w:tcPr>
          <w:p w14:paraId="56D4620A"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 xml:space="preserve">Sprint </w:t>
            </w:r>
            <w:proofErr w:type="spellStart"/>
            <w:r w:rsidRPr="00CB573D">
              <w:rPr>
                <w:rFonts w:ascii="Arial" w:eastAsia="Arial" w:hAnsi="Arial" w:cs="Arial"/>
                <w:color w:val="171923"/>
                <w:lang w:val="es-CL"/>
              </w:rPr>
              <w:t>review</w:t>
            </w:r>
            <w:proofErr w:type="spellEnd"/>
          </w:p>
        </w:tc>
      </w:tr>
    </w:tbl>
    <w:p w14:paraId="27419F28" w14:textId="77777777" w:rsidR="00CB573D" w:rsidRPr="00CB573D" w:rsidRDefault="00000000" w:rsidP="00CB573D">
      <w:pPr>
        <w:spacing w:after="0" w:line="240" w:lineRule="auto"/>
        <w:rPr>
          <w:rFonts w:ascii="Arial" w:eastAsia="Arial" w:hAnsi="Arial" w:cs="Arial"/>
          <w:color w:val="171923"/>
          <w:lang w:val="es-CL"/>
        </w:rPr>
      </w:pPr>
      <w:r>
        <w:rPr>
          <w:rFonts w:ascii="Arial" w:eastAsia="Arial" w:hAnsi="Arial" w:cs="Arial"/>
          <w:color w:val="171923"/>
          <w:lang w:val="es-CL"/>
        </w:rPr>
        <w:pict w14:anchorId="7A6CF2EF">
          <v:rect id="_x0000_i1029" style="width:0;height:1.5pt" o:hralign="center" o:hrstd="t" o:hr="t" fillcolor="#a0a0a0" stroked="f"/>
        </w:pict>
      </w:r>
    </w:p>
    <w:p w14:paraId="1B8391B5" w14:textId="77777777" w:rsidR="00CB573D" w:rsidRPr="00327ACD" w:rsidRDefault="00CB573D" w:rsidP="00327ACD">
      <w:pPr>
        <w:pStyle w:val="Ttulo2"/>
        <w:spacing w:after="120"/>
        <w:jc w:val="both"/>
        <w:rPr>
          <w:rFonts w:ascii="Calibri" w:eastAsia="Calibri" w:hAnsi="Calibri" w:cs="Calibri"/>
          <w:color w:val="366091"/>
        </w:rPr>
      </w:pPr>
      <w:bookmarkStart w:id="75" w:name="_Toc215761971"/>
      <w:r w:rsidRPr="00327ACD">
        <w:rPr>
          <w:rFonts w:ascii="Calibri" w:eastAsia="Calibri" w:hAnsi="Calibri" w:cs="Calibri"/>
          <w:color w:val="366091"/>
        </w:rPr>
        <w:t>12.5 Conclusión del Análisis de Riesgos</w:t>
      </w:r>
      <w:bookmarkEnd w:id="75"/>
    </w:p>
    <w:p w14:paraId="1EB02346" w14:textId="77777777" w:rsidR="00327ACD" w:rsidRPr="00CB573D" w:rsidRDefault="00327ACD" w:rsidP="00CB573D">
      <w:pPr>
        <w:spacing w:after="0" w:line="240" w:lineRule="auto"/>
        <w:rPr>
          <w:rFonts w:ascii="Arial" w:eastAsia="Arial" w:hAnsi="Arial" w:cs="Arial"/>
          <w:b/>
          <w:bCs/>
          <w:color w:val="171923"/>
          <w:lang w:val="es-CL"/>
        </w:rPr>
      </w:pPr>
    </w:p>
    <w:p w14:paraId="21798DD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Este análisis de riesgos ha identificado 8 riesgos técnicos significativos, de los cuales 2 son críticos (R1, R2) y 3 son de alta prioridad (R3, R4, R5, R7). Cada riesgo cuenta con estrategias de mitigación concretas, métricas de éxito y responsables asignados.</w:t>
      </w:r>
    </w:p>
    <w:p w14:paraId="4F445191"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color w:val="171923"/>
          <w:lang w:val="es-CL"/>
        </w:rPr>
        <w:t>El equipo de InterviewAI se compromete a:</w:t>
      </w:r>
    </w:p>
    <w:p w14:paraId="0AFA124D" w14:textId="77777777" w:rsidR="00CB573D" w:rsidRPr="00CB573D" w:rsidRDefault="00CB573D" w:rsidP="00CB573D">
      <w:pPr>
        <w:numPr>
          <w:ilvl w:val="0"/>
          <w:numId w:val="106"/>
        </w:numPr>
        <w:spacing w:after="0" w:line="240" w:lineRule="auto"/>
        <w:rPr>
          <w:rFonts w:ascii="Arial" w:eastAsia="Arial" w:hAnsi="Arial" w:cs="Arial"/>
          <w:color w:val="171923"/>
          <w:lang w:val="es-CL"/>
        </w:rPr>
      </w:pPr>
      <w:r w:rsidRPr="00CB573D">
        <w:rPr>
          <w:rFonts w:ascii="Arial" w:eastAsia="Arial" w:hAnsi="Arial" w:cs="Arial"/>
          <w:color w:val="171923"/>
          <w:lang w:val="es-CL"/>
        </w:rPr>
        <w:t>Monitorear activamente todos los riesgos identificados</w:t>
      </w:r>
    </w:p>
    <w:p w14:paraId="369CD9A8" w14:textId="77777777" w:rsidR="00CB573D" w:rsidRPr="00CB573D" w:rsidRDefault="00CB573D" w:rsidP="00CB573D">
      <w:pPr>
        <w:numPr>
          <w:ilvl w:val="0"/>
          <w:numId w:val="106"/>
        </w:numPr>
        <w:spacing w:after="0" w:line="240" w:lineRule="auto"/>
        <w:rPr>
          <w:rFonts w:ascii="Arial" w:eastAsia="Arial" w:hAnsi="Arial" w:cs="Arial"/>
          <w:color w:val="171923"/>
          <w:lang w:val="es-CL"/>
        </w:rPr>
      </w:pPr>
      <w:r w:rsidRPr="00CB573D">
        <w:rPr>
          <w:rFonts w:ascii="Arial" w:eastAsia="Arial" w:hAnsi="Arial" w:cs="Arial"/>
          <w:color w:val="171923"/>
          <w:lang w:val="es-CL"/>
        </w:rPr>
        <w:t>Actualizar este documento cuando se identifiquen nuevos riesgos</w:t>
      </w:r>
    </w:p>
    <w:p w14:paraId="3A56D906" w14:textId="77777777" w:rsidR="00CB573D" w:rsidRPr="00CB573D" w:rsidRDefault="00CB573D" w:rsidP="00CB573D">
      <w:pPr>
        <w:numPr>
          <w:ilvl w:val="0"/>
          <w:numId w:val="106"/>
        </w:numPr>
        <w:spacing w:after="0" w:line="240" w:lineRule="auto"/>
        <w:rPr>
          <w:rFonts w:ascii="Arial" w:eastAsia="Arial" w:hAnsi="Arial" w:cs="Arial"/>
          <w:color w:val="171923"/>
          <w:lang w:val="es-CL"/>
        </w:rPr>
      </w:pPr>
      <w:r w:rsidRPr="00CB573D">
        <w:rPr>
          <w:rFonts w:ascii="Arial" w:eastAsia="Arial" w:hAnsi="Arial" w:cs="Arial"/>
          <w:color w:val="171923"/>
          <w:lang w:val="es-CL"/>
        </w:rPr>
        <w:t>Ejecutar los planes de contingencia de manera oportuna</w:t>
      </w:r>
    </w:p>
    <w:p w14:paraId="30D09099" w14:textId="77777777" w:rsidR="00CB573D" w:rsidRDefault="00CB573D" w:rsidP="00CB573D">
      <w:pPr>
        <w:numPr>
          <w:ilvl w:val="0"/>
          <w:numId w:val="106"/>
        </w:numPr>
        <w:spacing w:after="0" w:line="240" w:lineRule="auto"/>
        <w:rPr>
          <w:rFonts w:ascii="Arial" w:eastAsia="Arial" w:hAnsi="Arial" w:cs="Arial"/>
          <w:color w:val="171923"/>
          <w:lang w:val="es-CL"/>
        </w:rPr>
      </w:pPr>
      <w:r w:rsidRPr="00CB573D">
        <w:rPr>
          <w:rFonts w:ascii="Arial" w:eastAsia="Arial" w:hAnsi="Arial" w:cs="Arial"/>
          <w:color w:val="171923"/>
          <w:lang w:val="es-CL"/>
        </w:rPr>
        <w:t>Comunicar proactivamente al profesor guía sobre riesgos materializados</w:t>
      </w:r>
    </w:p>
    <w:p w14:paraId="5AF75D25" w14:textId="77777777" w:rsidR="00327ACD" w:rsidRPr="00CB573D" w:rsidRDefault="00327ACD" w:rsidP="00327ACD">
      <w:pPr>
        <w:spacing w:after="0" w:line="240" w:lineRule="auto"/>
        <w:ind w:left="720"/>
        <w:rPr>
          <w:rFonts w:ascii="Arial" w:eastAsia="Arial" w:hAnsi="Arial" w:cs="Arial"/>
          <w:color w:val="171923"/>
          <w:lang w:val="es-CL"/>
        </w:rPr>
      </w:pPr>
    </w:p>
    <w:p w14:paraId="4C481A1E" w14:textId="77777777" w:rsidR="00CB573D" w:rsidRPr="00CB573D" w:rsidRDefault="00CB573D" w:rsidP="00CB573D">
      <w:pPr>
        <w:spacing w:after="0" w:line="240" w:lineRule="auto"/>
        <w:rPr>
          <w:rFonts w:ascii="Arial" w:eastAsia="Arial" w:hAnsi="Arial" w:cs="Arial"/>
          <w:color w:val="171923"/>
          <w:lang w:val="es-CL"/>
        </w:rPr>
      </w:pPr>
      <w:r w:rsidRPr="00CB573D">
        <w:rPr>
          <w:rFonts w:ascii="Arial" w:eastAsia="Arial" w:hAnsi="Arial" w:cs="Arial"/>
          <w:b/>
          <w:bCs/>
          <w:color w:val="171923"/>
          <w:lang w:val="es-CL"/>
        </w:rPr>
        <w:t>Próximos pasos:</w:t>
      </w:r>
    </w:p>
    <w:p w14:paraId="051ED741" w14:textId="77777777" w:rsidR="00CB573D" w:rsidRPr="00CB573D" w:rsidRDefault="00CB573D" w:rsidP="00CB573D">
      <w:pPr>
        <w:numPr>
          <w:ilvl w:val="0"/>
          <w:numId w:val="107"/>
        </w:numPr>
        <w:spacing w:after="0" w:line="240" w:lineRule="auto"/>
        <w:rPr>
          <w:rFonts w:ascii="Arial" w:eastAsia="Arial" w:hAnsi="Arial" w:cs="Arial"/>
          <w:color w:val="171923"/>
          <w:lang w:val="es-CL"/>
        </w:rPr>
      </w:pPr>
      <w:r w:rsidRPr="00CB573D">
        <w:rPr>
          <w:rFonts w:ascii="Arial" w:eastAsia="Arial" w:hAnsi="Arial" w:cs="Arial"/>
          <w:color w:val="171923"/>
          <w:lang w:val="es-CL"/>
        </w:rPr>
        <w:t>Implementar sistema de monitoreo de APIs (Sprint 2)</w:t>
      </w:r>
    </w:p>
    <w:p w14:paraId="0B3490BD" w14:textId="77777777" w:rsidR="00CB573D" w:rsidRPr="00CB573D" w:rsidRDefault="00CB573D" w:rsidP="00CB573D">
      <w:pPr>
        <w:numPr>
          <w:ilvl w:val="0"/>
          <w:numId w:val="107"/>
        </w:numPr>
        <w:spacing w:after="0" w:line="240" w:lineRule="auto"/>
        <w:rPr>
          <w:rFonts w:ascii="Arial" w:eastAsia="Arial" w:hAnsi="Arial" w:cs="Arial"/>
          <w:color w:val="171923"/>
          <w:lang w:val="es-CL"/>
        </w:rPr>
      </w:pPr>
      <w:r w:rsidRPr="00CB573D">
        <w:rPr>
          <w:rFonts w:ascii="Arial" w:eastAsia="Arial" w:hAnsi="Arial" w:cs="Arial"/>
          <w:color w:val="171923"/>
          <w:lang w:val="es-CL"/>
        </w:rPr>
        <w:t>Configurar alertas de costos (Sprint 2)</w:t>
      </w:r>
    </w:p>
    <w:p w14:paraId="7AA15801" w14:textId="77777777" w:rsidR="00CB573D" w:rsidRPr="00CB573D" w:rsidRDefault="00CB573D" w:rsidP="00CB573D">
      <w:pPr>
        <w:numPr>
          <w:ilvl w:val="0"/>
          <w:numId w:val="107"/>
        </w:numPr>
        <w:spacing w:after="0" w:line="240" w:lineRule="auto"/>
        <w:rPr>
          <w:rFonts w:ascii="Arial" w:eastAsia="Arial" w:hAnsi="Arial" w:cs="Arial"/>
          <w:color w:val="171923"/>
          <w:lang w:val="es-CL"/>
        </w:rPr>
      </w:pPr>
      <w:r w:rsidRPr="00CB573D">
        <w:rPr>
          <w:rFonts w:ascii="Arial" w:eastAsia="Arial" w:hAnsi="Arial" w:cs="Arial"/>
          <w:color w:val="171923"/>
          <w:lang w:val="es-CL"/>
        </w:rPr>
        <w:t>Realizar pruebas de consistencia de IA (Sprint 4)</w:t>
      </w:r>
    </w:p>
    <w:p w14:paraId="1ABA2B28" w14:textId="77777777" w:rsidR="00CB573D" w:rsidRPr="00CB573D" w:rsidRDefault="00CB573D" w:rsidP="00CB573D">
      <w:pPr>
        <w:numPr>
          <w:ilvl w:val="0"/>
          <w:numId w:val="107"/>
        </w:numPr>
        <w:spacing w:after="0" w:line="240" w:lineRule="auto"/>
        <w:rPr>
          <w:rFonts w:ascii="Arial" w:eastAsia="Arial" w:hAnsi="Arial" w:cs="Arial"/>
          <w:color w:val="171923"/>
          <w:lang w:val="es-CL"/>
        </w:rPr>
      </w:pPr>
      <w:r w:rsidRPr="00CB573D">
        <w:rPr>
          <w:rFonts w:ascii="Arial" w:eastAsia="Arial" w:hAnsi="Arial" w:cs="Arial"/>
          <w:color w:val="171923"/>
          <w:lang w:val="es-CL"/>
        </w:rPr>
        <w:t>Auditoría de seguridad (Sprint 12)</w:t>
      </w:r>
    </w:p>
    <w:p w14:paraId="73165CB1" w14:textId="77777777" w:rsidR="00CB573D" w:rsidRPr="00CB573D" w:rsidRDefault="00CB573D" w:rsidP="00CB573D">
      <w:pPr>
        <w:numPr>
          <w:ilvl w:val="0"/>
          <w:numId w:val="107"/>
        </w:numPr>
        <w:spacing w:after="0" w:line="240" w:lineRule="auto"/>
        <w:rPr>
          <w:rFonts w:ascii="Arial" w:eastAsia="Arial" w:hAnsi="Arial" w:cs="Arial"/>
          <w:color w:val="171923"/>
          <w:lang w:val="es-CL"/>
        </w:rPr>
      </w:pPr>
      <w:proofErr w:type="spellStart"/>
      <w:r w:rsidRPr="00CB573D">
        <w:rPr>
          <w:rFonts w:ascii="Arial" w:eastAsia="Arial" w:hAnsi="Arial" w:cs="Arial"/>
          <w:color w:val="171923"/>
          <w:lang w:val="es-CL"/>
        </w:rPr>
        <w:t>Testing</w:t>
      </w:r>
      <w:proofErr w:type="spellEnd"/>
      <w:r w:rsidRPr="00CB573D">
        <w:rPr>
          <w:rFonts w:ascii="Arial" w:eastAsia="Arial" w:hAnsi="Arial" w:cs="Arial"/>
          <w:color w:val="171923"/>
          <w:lang w:val="es-CL"/>
        </w:rPr>
        <w:t xml:space="preserve"> de carga (Sprint 14)</w:t>
      </w:r>
    </w:p>
    <w:p w14:paraId="0EE19B22" w14:textId="77777777" w:rsidR="00CB573D" w:rsidRPr="00CB573D" w:rsidRDefault="00CB573D" w:rsidP="00CB573D">
      <w:pPr>
        <w:spacing w:after="0" w:line="240" w:lineRule="auto"/>
        <w:rPr>
          <w:rFonts w:ascii="Arial" w:eastAsia="Arial" w:hAnsi="Arial" w:cs="Arial"/>
          <w:color w:val="171923"/>
          <w:lang w:val="es-CL"/>
        </w:rPr>
      </w:pPr>
    </w:p>
    <w:p w14:paraId="24B02C01" w14:textId="77777777" w:rsidR="00327ACD" w:rsidRDefault="00327ACD">
      <w:pPr>
        <w:rPr>
          <w:b/>
          <w:bCs/>
          <w:color w:val="365F91" w:themeColor="accent1" w:themeShade="BF"/>
          <w:sz w:val="28"/>
          <w:szCs w:val="28"/>
        </w:rPr>
      </w:pPr>
      <w:bookmarkStart w:id="76" w:name="_Toc214307287"/>
      <w:r>
        <w:br w:type="page"/>
      </w:r>
    </w:p>
    <w:p w14:paraId="4D2F0CBA" w14:textId="6645F40B" w:rsidR="0062481F" w:rsidRPr="000E3557" w:rsidRDefault="0062481F" w:rsidP="000E3557">
      <w:pPr>
        <w:pStyle w:val="Ttulo1"/>
        <w:jc w:val="both"/>
        <w:rPr>
          <w:rFonts w:ascii="Calibri" w:eastAsia="Calibri" w:hAnsi="Calibri" w:cs="Calibri"/>
        </w:rPr>
      </w:pPr>
      <w:bookmarkStart w:id="77" w:name="_Toc215761972"/>
      <w:r w:rsidRPr="000E3557">
        <w:rPr>
          <w:rFonts w:ascii="Calibri" w:eastAsia="Calibri" w:hAnsi="Calibri" w:cs="Calibri"/>
        </w:rPr>
        <w:lastRenderedPageBreak/>
        <w:t>1</w:t>
      </w:r>
      <w:r w:rsidR="00CE2502">
        <w:rPr>
          <w:rFonts w:ascii="Calibri" w:eastAsia="Calibri" w:hAnsi="Calibri" w:cs="Calibri"/>
        </w:rPr>
        <w:t>3</w:t>
      </w:r>
      <w:r w:rsidRPr="000E3557">
        <w:rPr>
          <w:rFonts w:ascii="Calibri" w:eastAsia="Calibri" w:hAnsi="Calibri" w:cs="Calibri"/>
        </w:rPr>
        <w:t>. Conclusión</w:t>
      </w:r>
      <w:bookmarkEnd w:id="76"/>
      <w:bookmarkEnd w:id="77"/>
    </w:p>
    <w:p w14:paraId="21082BAA" w14:textId="77777777" w:rsidR="0062481F" w:rsidRPr="000E3557" w:rsidRDefault="0062481F" w:rsidP="0062481F">
      <w:pPr>
        <w:rPr>
          <w:rFonts w:ascii="Arial" w:eastAsia="Arial" w:hAnsi="Arial" w:cs="Arial"/>
          <w:color w:val="171923"/>
          <w:lang w:val="es-CL"/>
        </w:rPr>
      </w:pPr>
      <w:r w:rsidRPr="000E3557">
        <w:rPr>
          <w:rFonts w:ascii="Arial" w:eastAsia="Arial" w:hAnsi="Arial" w:cs="Arial"/>
          <w:color w:val="171923"/>
          <w:lang w:val="es-CL"/>
        </w:rPr>
        <w:t>Este Documento de Arquitectura del Sistema (DAS) ha presentado la arquitectura completa de InterviewAI, describiendo las decisiones técnicas, patrones de diseño y estructura del sistema.</w:t>
      </w:r>
    </w:p>
    <w:p w14:paraId="517FE868" w14:textId="77777777" w:rsidR="0062481F" w:rsidRPr="000E3557" w:rsidRDefault="0062481F" w:rsidP="0062481F">
      <w:pPr>
        <w:spacing w:before="120"/>
        <w:rPr>
          <w:rFonts w:ascii="Arial" w:eastAsia="Arial" w:hAnsi="Arial" w:cs="Arial"/>
          <w:b/>
          <w:bCs/>
          <w:color w:val="171923"/>
          <w:lang w:val="es-CL"/>
        </w:rPr>
      </w:pPr>
      <w:r w:rsidRPr="000E3557">
        <w:rPr>
          <w:rFonts w:ascii="Arial" w:eastAsia="Arial" w:hAnsi="Arial" w:cs="Arial"/>
          <w:b/>
          <w:bCs/>
          <w:color w:val="171923"/>
          <w:lang w:val="es-CL"/>
        </w:rPr>
        <w:t>La arquitectura propuesta cumple con los objetivos del proyecto:</w:t>
      </w:r>
    </w:p>
    <w:p w14:paraId="3303BAD8" w14:textId="77777777" w:rsidR="0062481F" w:rsidRPr="000E3557" w:rsidRDefault="0062481F">
      <w:pPr>
        <w:pStyle w:val="Prrafodelista"/>
        <w:numPr>
          <w:ilvl w:val="0"/>
          <w:numId w:val="19"/>
        </w:numPr>
        <w:spacing w:after="0" w:line="240" w:lineRule="auto"/>
        <w:rPr>
          <w:rFonts w:ascii="Arial" w:eastAsia="Arial" w:hAnsi="Arial" w:cs="Arial"/>
          <w:color w:val="171923"/>
          <w:lang w:val="es-CL"/>
        </w:rPr>
      </w:pPr>
      <w:r w:rsidRPr="000E3557">
        <w:rPr>
          <w:rFonts w:ascii="Arial" w:eastAsia="Arial" w:hAnsi="Arial" w:cs="Arial"/>
          <w:color w:val="171923"/>
          <w:lang w:val="es-CL"/>
        </w:rPr>
        <w:t>Provee una solución escalable y mantenible</w:t>
      </w:r>
    </w:p>
    <w:p w14:paraId="3123BAE0" w14:textId="77777777" w:rsidR="0062481F" w:rsidRPr="000E3557" w:rsidRDefault="0062481F">
      <w:pPr>
        <w:pStyle w:val="Prrafodelista"/>
        <w:numPr>
          <w:ilvl w:val="0"/>
          <w:numId w:val="19"/>
        </w:numPr>
        <w:spacing w:after="0" w:line="240" w:lineRule="auto"/>
        <w:rPr>
          <w:rFonts w:ascii="Arial" w:eastAsia="Arial" w:hAnsi="Arial" w:cs="Arial"/>
          <w:color w:val="171923"/>
          <w:lang w:val="es-CL"/>
        </w:rPr>
      </w:pPr>
      <w:r w:rsidRPr="000E3557">
        <w:rPr>
          <w:rFonts w:ascii="Arial" w:eastAsia="Arial" w:hAnsi="Arial" w:cs="Arial"/>
          <w:color w:val="171923"/>
          <w:lang w:val="es-CL"/>
        </w:rPr>
        <w:t>Garantiza seguridad y privacidad de datos de usuarios</w:t>
      </w:r>
    </w:p>
    <w:p w14:paraId="42C4E503" w14:textId="77777777" w:rsidR="0062481F" w:rsidRPr="000E3557" w:rsidRDefault="0062481F">
      <w:pPr>
        <w:pStyle w:val="Prrafodelista"/>
        <w:numPr>
          <w:ilvl w:val="0"/>
          <w:numId w:val="19"/>
        </w:numPr>
        <w:spacing w:after="0" w:line="240" w:lineRule="auto"/>
        <w:rPr>
          <w:rFonts w:ascii="Arial" w:eastAsia="Arial" w:hAnsi="Arial" w:cs="Arial"/>
          <w:color w:val="171923"/>
          <w:lang w:val="es-CL"/>
        </w:rPr>
      </w:pPr>
      <w:r w:rsidRPr="000E3557">
        <w:rPr>
          <w:rFonts w:ascii="Arial" w:eastAsia="Arial" w:hAnsi="Arial" w:cs="Arial"/>
          <w:color w:val="171923"/>
          <w:lang w:val="es-CL"/>
        </w:rPr>
        <w:t>Facilita integración con servicios de IA externos</w:t>
      </w:r>
    </w:p>
    <w:p w14:paraId="1692826D" w14:textId="77777777" w:rsidR="0062481F" w:rsidRPr="000E3557" w:rsidRDefault="0062481F">
      <w:pPr>
        <w:pStyle w:val="Prrafodelista"/>
        <w:numPr>
          <w:ilvl w:val="0"/>
          <w:numId w:val="19"/>
        </w:numPr>
        <w:spacing w:after="0" w:line="240" w:lineRule="auto"/>
        <w:rPr>
          <w:rFonts w:ascii="Arial" w:eastAsia="Arial" w:hAnsi="Arial" w:cs="Arial"/>
          <w:color w:val="171923"/>
          <w:lang w:val="es-CL"/>
        </w:rPr>
      </w:pPr>
      <w:r w:rsidRPr="000E3557">
        <w:rPr>
          <w:rFonts w:ascii="Arial" w:eastAsia="Arial" w:hAnsi="Arial" w:cs="Arial"/>
          <w:color w:val="171923"/>
          <w:lang w:val="es-CL"/>
        </w:rPr>
        <w:t>Permite futuras ampliaciones y migraciones</w:t>
      </w:r>
    </w:p>
    <w:p w14:paraId="0DA25D60" w14:textId="77777777" w:rsidR="0062481F" w:rsidRPr="000E3557" w:rsidRDefault="0062481F" w:rsidP="0062481F">
      <w:pPr>
        <w:spacing w:before="120"/>
        <w:rPr>
          <w:rFonts w:ascii="Arial" w:eastAsia="Arial" w:hAnsi="Arial" w:cs="Arial"/>
          <w:color w:val="171923"/>
          <w:lang w:val="es-CL"/>
        </w:rPr>
      </w:pPr>
      <w:r w:rsidRPr="000E3557">
        <w:rPr>
          <w:rFonts w:ascii="Arial" w:eastAsia="Arial" w:hAnsi="Arial" w:cs="Arial"/>
          <w:color w:val="171923"/>
          <w:lang w:val="es-CL"/>
        </w:rPr>
        <w:t>El equipo de InterviewAI está comprometido con mantener este documento actualizado a medida que el proyecto evoluciona, asegurando que refleje fielmente la implementación real del sistema.</w:t>
      </w:r>
    </w:p>
    <w:p w14:paraId="25BD7185" w14:textId="77777777" w:rsidR="0062481F" w:rsidRPr="0062481F" w:rsidRDefault="0062481F" w:rsidP="0062481F"/>
    <w:p w14:paraId="3CE7B213" w14:textId="77777777" w:rsidR="0062481F" w:rsidRPr="00111FB6" w:rsidRDefault="0062481F">
      <w:pPr>
        <w:rPr>
          <w:rFonts w:ascii="Arial" w:eastAsia="Arial" w:hAnsi="Arial" w:cs="Arial"/>
          <w:color w:val="171923"/>
          <w:highlight w:val="white"/>
          <w:lang w:val="es-CL"/>
        </w:rPr>
      </w:pPr>
    </w:p>
    <w:sectPr w:rsidR="0062481F" w:rsidRPr="00111FB6">
      <w:headerReference w:type="default" r:id="rId14"/>
      <w:footerReference w:type="default" r:id="rId15"/>
      <w:pgSz w:w="12240" w:h="15840"/>
      <w:pgMar w:top="1417" w:right="1325"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B17969" w14:textId="77777777" w:rsidR="00974DD6" w:rsidRDefault="00974DD6">
      <w:pPr>
        <w:spacing w:after="0" w:line="240" w:lineRule="auto"/>
      </w:pPr>
      <w:r>
        <w:separator/>
      </w:r>
    </w:p>
  </w:endnote>
  <w:endnote w:type="continuationSeparator" w:id="0">
    <w:p w14:paraId="17944E72" w14:textId="77777777" w:rsidR="00974DD6" w:rsidRDefault="00974D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5338332-E3F4-4306-951D-0AC704B1B98E}"/>
    <w:embedBold r:id="rId2" w:fontKey="{FD055902-88BF-4EEA-A986-1B4BCF216369}"/>
    <w:embedItalic r:id="rId3" w:fontKey="{6FE7E84A-732B-4A4F-8A88-549B82207003}"/>
    <w:embedBoldItalic r:id="rId4" w:fontKey="{A8B5318C-70E4-4154-AEC5-003B4BF41814}"/>
  </w:font>
  <w:font w:name="Cambria">
    <w:panose1 w:val="02040503050406030204"/>
    <w:charset w:val="00"/>
    <w:family w:val="roman"/>
    <w:pitch w:val="variable"/>
    <w:sig w:usb0="E00006FF" w:usb1="420024FF" w:usb2="02000000" w:usb3="00000000" w:csb0="0000019F" w:csb1="00000000"/>
    <w:embedRegular r:id="rId5" w:fontKey="{7739E776-0460-480F-87D4-AB2E3544BCE6}"/>
    <w:embedBold r:id="rId6" w:fontKey="{28E86C7A-AFF6-4D5E-8071-2DB1551CB94F}"/>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552749FA-1348-499D-9AA2-7824DB3A7E5C}"/>
  </w:font>
  <w:font w:name="Georgia">
    <w:panose1 w:val="02040502050405020303"/>
    <w:charset w:val="00"/>
    <w:family w:val="roman"/>
    <w:pitch w:val="variable"/>
    <w:sig w:usb0="00000287" w:usb1="00000000" w:usb2="00000000" w:usb3="00000000" w:csb0="0000009F" w:csb1="00000000"/>
    <w:embedRegular r:id="rId8" w:fontKey="{A1DBDBBE-F8AB-47A7-80B6-3CDB8AB6F979}"/>
    <w:embedItalic r:id="rId9" w:fontKey="{AAE90402-2824-49B7-9524-F5C469619D7D}"/>
  </w:font>
  <w:font w:name="Segoe UI Emoji">
    <w:panose1 w:val="020B0502040204020203"/>
    <w:charset w:val="00"/>
    <w:family w:val="swiss"/>
    <w:pitch w:val="variable"/>
    <w:sig w:usb0="00000003" w:usb1="02000000" w:usb2="08000000" w:usb3="00000000" w:csb0="00000001" w:csb1="00000000"/>
    <w:embedRegular r:id="rId10" w:fontKey="{BF6CC819-78E6-4CCC-826D-3D0A4A472D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224DE" w14:textId="77777777" w:rsidR="007356F5"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716A8">
      <w:rPr>
        <w:noProof/>
        <w:color w:val="000000"/>
      </w:rPr>
      <w:t>2</w:t>
    </w:r>
    <w:r>
      <w:rPr>
        <w:color w:val="000000"/>
      </w:rPr>
      <w:fldChar w:fldCharType="end"/>
    </w:r>
  </w:p>
  <w:p w14:paraId="748D1B68" w14:textId="77777777" w:rsidR="007356F5" w:rsidRDefault="007356F5">
    <w:pPr>
      <w:jc w:val="both"/>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003176" w14:textId="77777777" w:rsidR="00974DD6" w:rsidRDefault="00974DD6">
      <w:pPr>
        <w:spacing w:after="0" w:line="240" w:lineRule="auto"/>
      </w:pPr>
      <w:r>
        <w:separator/>
      </w:r>
    </w:p>
  </w:footnote>
  <w:footnote w:type="continuationSeparator" w:id="0">
    <w:p w14:paraId="489DCB20" w14:textId="77777777" w:rsidR="00974DD6" w:rsidRDefault="00974D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C4D39" w14:textId="77777777" w:rsidR="007356F5"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p>
  <w:p w14:paraId="47FB7154" w14:textId="77777777" w:rsidR="007356F5"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6D9D2154" wp14:editId="401487E1">
          <wp:simplePos x="0" y="0"/>
          <wp:positionH relativeFrom="column">
            <wp:posOffset>131977</wp:posOffset>
          </wp:positionH>
          <wp:positionV relativeFrom="paragraph">
            <wp:posOffset>-152561</wp:posOffset>
          </wp:positionV>
          <wp:extent cx="932815" cy="231775"/>
          <wp:effectExtent l="0" t="0" r="0" b="0"/>
          <wp:wrapSquare wrapText="bothSides" distT="0" distB="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14377364" w14:textId="77777777" w:rsidR="007356F5" w:rsidRDefault="007356F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4808"/>
    <w:multiLevelType w:val="multilevel"/>
    <w:tmpl w:val="187A5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F62A8"/>
    <w:multiLevelType w:val="multilevel"/>
    <w:tmpl w:val="1F88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36D5E"/>
    <w:multiLevelType w:val="hybridMultilevel"/>
    <w:tmpl w:val="DBBC7B74"/>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 w15:restartNumberingAfterBreak="0">
    <w:nsid w:val="0A517544"/>
    <w:multiLevelType w:val="multilevel"/>
    <w:tmpl w:val="06A2F0D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836F6"/>
    <w:multiLevelType w:val="multilevel"/>
    <w:tmpl w:val="9690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159A0"/>
    <w:multiLevelType w:val="hybridMultilevel"/>
    <w:tmpl w:val="522603EA"/>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6" w15:restartNumberingAfterBreak="0">
    <w:nsid w:val="0E383E45"/>
    <w:multiLevelType w:val="hybridMultilevel"/>
    <w:tmpl w:val="3022F6D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7" w15:restartNumberingAfterBreak="0">
    <w:nsid w:val="0EDB1169"/>
    <w:multiLevelType w:val="multilevel"/>
    <w:tmpl w:val="22D6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EB7D50"/>
    <w:multiLevelType w:val="hybridMultilevel"/>
    <w:tmpl w:val="5008D2D0"/>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9" w15:restartNumberingAfterBreak="0">
    <w:nsid w:val="0F0862BC"/>
    <w:multiLevelType w:val="multilevel"/>
    <w:tmpl w:val="1596A36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66517"/>
    <w:multiLevelType w:val="multilevel"/>
    <w:tmpl w:val="CFB4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F82487"/>
    <w:multiLevelType w:val="hybridMultilevel"/>
    <w:tmpl w:val="1CE873AA"/>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2" w15:restartNumberingAfterBreak="0">
    <w:nsid w:val="11CA1E55"/>
    <w:multiLevelType w:val="multilevel"/>
    <w:tmpl w:val="AB68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FE7C64"/>
    <w:multiLevelType w:val="hybridMultilevel"/>
    <w:tmpl w:val="D77AEF2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24B05EA"/>
    <w:multiLevelType w:val="hybridMultilevel"/>
    <w:tmpl w:val="47A61A7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13A01AA3"/>
    <w:multiLevelType w:val="multilevel"/>
    <w:tmpl w:val="232CBE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7F1923"/>
    <w:multiLevelType w:val="multilevel"/>
    <w:tmpl w:val="1788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AD0A6F"/>
    <w:multiLevelType w:val="multilevel"/>
    <w:tmpl w:val="DDACCB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94682E"/>
    <w:multiLevelType w:val="multilevel"/>
    <w:tmpl w:val="EA64AE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8C05C0"/>
    <w:multiLevelType w:val="multilevel"/>
    <w:tmpl w:val="73FAC4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FB0C82"/>
    <w:multiLevelType w:val="multilevel"/>
    <w:tmpl w:val="FFF2722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C25F48"/>
    <w:multiLevelType w:val="multilevel"/>
    <w:tmpl w:val="456A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E36D28"/>
    <w:multiLevelType w:val="multilevel"/>
    <w:tmpl w:val="DD54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883E4C"/>
    <w:multiLevelType w:val="multilevel"/>
    <w:tmpl w:val="35A449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905AFC"/>
    <w:multiLevelType w:val="multilevel"/>
    <w:tmpl w:val="5BAE8B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476EEE"/>
    <w:multiLevelType w:val="multilevel"/>
    <w:tmpl w:val="056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963CC7"/>
    <w:multiLevelType w:val="hybridMultilevel"/>
    <w:tmpl w:val="D04A4CB4"/>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7" w15:restartNumberingAfterBreak="0">
    <w:nsid w:val="24BC730C"/>
    <w:multiLevelType w:val="multilevel"/>
    <w:tmpl w:val="DF181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BB52F7"/>
    <w:multiLevelType w:val="multilevel"/>
    <w:tmpl w:val="D9FE5D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D74CF1"/>
    <w:multiLevelType w:val="multilevel"/>
    <w:tmpl w:val="011A9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1166C3"/>
    <w:multiLevelType w:val="multilevel"/>
    <w:tmpl w:val="25F2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DF27DB"/>
    <w:multiLevelType w:val="multilevel"/>
    <w:tmpl w:val="73445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2E6801"/>
    <w:multiLevelType w:val="hybridMultilevel"/>
    <w:tmpl w:val="9558C7BE"/>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3" w15:restartNumberingAfterBreak="0">
    <w:nsid w:val="2DC80E4D"/>
    <w:multiLevelType w:val="multilevel"/>
    <w:tmpl w:val="9DCE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E54DAB"/>
    <w:multiLevelType w:val="multilevel"/>
    <w:tmpl w:val="B41E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1B614A"/>
    <w:multiLevelType w:val="hybridMultilevel"/>
    <w:tmpl w:val="1F52E4E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6" w15:restartNumberingAfterBreak="0">
    <w:nsid w:val="32262952"/>
    <w:multiLevelType w:val="multilevel"/>
    <w:tmpl w:val="B1B05A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F860C7"/>
    <w:multiLevelType w:val="multilevel"/>
    <w:tmpl w:val="F72A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7C0342"/>
    <w:multiLevelType w:val="multilevel"/>
    <w:tmpl w:val="797E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A174EF"/>
    <w:multiLevelType w:val="hybridMultilevel"/>
    <w:tmpl w:val="84B804C6"/>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0" w15:restartNumberingAfterBreak="0">
    <w:nsid w:val="36B44BD1"/>
    <w:multiLevelType w:val="multilevel"/>
    <w:tmpl w:val="BF26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F324C6"/>
    <w:multiLevelType w:val="multilevel"/>
    <w:tmpl w:val="D9FE5D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6B733B"/>
    <w:multiLevelType w:val="multilevel"/>
    <w:tmpl w:val="C604FA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B4B64A5"/>
    <w:multiLevelType w:val="multilevel"/>
    <w:tmpl w:val="B9209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BE796C"/>
    <w:multiLevelType w:val="hybridMultilevel"/>
    <w:tmpl w:val="0B04D5D4"/>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5" w15:restartNumberingAfterBreak="0">
    <w:nsid w:val="3DCA25E2"/>
    <w:multiLevelType w:val="hybridMultilevel"/>
    <w:tmpl w:val="25A6A2F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6" w15:restartNumberingAfterBreak="0">
    <w:nsid w:val="3E201A03"/>
    <w:multiLevelType w:val="multilevel"/>
    <w:tmpl w:val="2270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1E1021"/>
    <w:multiLevelType w:val="multilevel"/>
    <w:tmpl w:val="0A388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06D5E80"/>
    <w:multiLevelType w:val="multilevel"/>
    <w:tmpl w:val="5F58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C32225"/>
    <w:multiLevelType w:val="multilevel"/>
    <w:tmpl w:val="5DD646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9E619B"/>
    <w:multiLevelType w:val="multilevel"/>
    <w:tmpl w:val="5F92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1D436D"/>
    <w:multiLevelType w:val="multilevel"/>
    <w:tmpl w:val="E17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263461"/>
    <w:multiLevelType w:val="multilevel"/>
    <w:tmpl w:val="5602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774B49"/>
    <w:multiLevelType w:val="hybridMultilevel"/>
    <w:tmpl w:val="D4A44A0A"/>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4" w15:restartNumberingAfterBreak="0">
    <w:nsid w:val="447E60B1"/>
    <w:multiLevelType w:val="multilevel"/>
    <w:tmpl w:val="73EC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B3587B"/>
    <w:multiLevelType w:val="hybridMultilevel"/>
    <w:tmpl w:val="72B4F388"/>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6" w15:restartNumberingAfterBreak="0">
    <w:nsid w:val="48343FE9"/>
    <w:multiLevelType w:val="hybridMultilevel"/>
    <w:tmpl w:val="0704755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7" w15:restartNumberingAfterBreak="0">
    <w:nsid w:val="4855280B"/>
    <w:multiLevelType w:val="hybridMultilevel"/>
    <w:tmpl w:val="D1C4DD2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8" w15:restartNumberingAfterBreak="0">
    <w:nsid w:val="49145840"/>
    <w:multiLevelType w:val="multilevel"/>
    <w:tmpl w:val="AADC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2277E4"/>
    <w:multiLevelType w:val="multilevel"/>
    <w:tmpl w:val="D9FE5D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CCA388E"/>
    <w:multiLevelType w:val="hybridMultilevel"/>
    <w:tmpl w:val="ACAE34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15:restartNumberingAfterBreak="0">
    <w:nsid w:val="51100BEF"/>
    <w:multiLevelType w:val="hybridMultilevel"/>
    <w:tmpl w:val="DE4CC2C8"/>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62" w15:restartNumberingAfterBreak="0">
    <w:nsid w:val="518637EF"/>
    <w:multiLevelType w:val="multilevel"/>
    <w:tmpl w:val="206E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FF7EE2"/>
    <w:multiLevelType w:val="hybridMultilevel"/>
    <w:tmpl w:val="F4FC2B4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4" w15:restartNumberingAfterBreak="0">
    <w:nsid w:val="55C23E31"/>
    <w:multiLevelType w:val="multilevel"/>
    <w:tmpl w:val="39D048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5C24B0E"/>
    <w:multiLevelType w:val="multilevel"/>
    <w:tmpl w:val="1FC4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0308D9"/>
    <w:multiLevelType w:val="multilevel"/>
    <w:tmpl w:val="4D3E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89110F"/>
    <w:multiLevelType w:val="multilevel"/>
    <w:tmpl w:val="493A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7E81D39"/>
    <w:multiLevelType w:val="multilevel"/>
    <w:tmpl w:val="A414FD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C575144"/>
    <w:multiLevelType w:val="multilevel"/>
    <w:tmpl w:val="C9EE5B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415243"/>
    <w:multiLevelType w:val="multilevel"/>
    <w:tmpl w:val="1DC80B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DC2149D"/>
    <w:multiLevelType w:val="multilevel"/>
    <w:tmpl w:val="E54A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8601F2"/>
    <w:multiLevelType w:val="multilevel"/>
    <w:tmpl w:val="A762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6A3B56"/>
    <w:multiLevelType w:val="hybridMultilevel"/>
    <w:tmpl w:val="27FEC374"/>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74" w15:restartNumberingAfterBreak="0">
    <w:nsid w:val="6016001F"/>
    <w:multiLevelType w:val="multilevel"/>
    <w:tmpl w:val="8A42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2B7B5F"/>
    <w:multiLevelType w:val="multilevel"/>
    <w:tmpl w:val="74E636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1FF3759"/>
    <w:multiLevelType w:val="hybridMultilevel"/>
    <w:tmpl w:val="A4B8C202"/>
    <w:lvl w:ilvl="0" w:tplc="340A000F">
      <w:start w:val="3"/>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7" w15:restartNumberingAfterBreak="0">
    <w:nsid w:val="627A2219"/>
    <w:multiLevelType w:val="hybridMultilevel"/>
    <w:tmpl w:val="B9E4FD00"/>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78" w15:restartNumberingAfterBreak="0">
    <w:nsid w:val="62C30D25"/>
    <w:multiLevelType w:val="multilevel"/>
    <w:tmpl w:val="092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2F23403"/>
    <w:multiLevelType w:val="multilevel"/>
    <w:tmpl w:val="1AC0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0E2945"/>
    <w:multiLevelType w:val="hybridMultilevel"/>
    <w:tmpl w:val="EA2089D8"/>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81" w15:restartNumberingAfterBreak="0">
    <w:nsid w:val="655A7331"/>
    <w:multiLevelType w:val="hybridMultilevel"/>
    <w:tmpl w:val="05284C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2" w15:restartNumberingAfterBreak="0">
    <w:nsid w:val="66F62FEE"/>
    <w:multiLevelType w:val="hybridMultilevel"/>
    <w:tmpl w:val="E9166FEE"/>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83" w15:restartNumberingAfterBreak="0">
    <w:nsid w:val="68794923"/>
    <w:multiLevelType w:val="hybridMultilevel"/>
    <w:tmpl w:val="1DF0C84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84" w15:restartNumberingAfterBreak="0">
    <w:nsid w:val="69B75706"/>
    <w:multiLevelType w:val="hybridMultilevel"/>
    <w:tmpl w:val="7362F288"/>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85" w15:restartNumberingAfterBreak="0">
    <w:nsid w:val="6A01785A"/>
    <w:multiLevelType w:val="multilevel"/>
    <w:tmpl w:val="F37EB2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974089"/>
    <w:multiLevelType w:val="hybridMultilevel"/>
    <w:tmpl w:val="1644AAC0"/>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87" w15:restartNumberingAfterBreak="0">
    <w:nsid w:val="6BA03A65"/>
    <w:multiLevelType w:val="hybridMultilevel"/>
    <w:tmpl w:val="D08AD57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88" w15:restartNumberingAfterBreak="0">
    <w:nsid w:val="6BE041E6"/>
    <w:multiLevelType w:val="multilevel"/>
    <w:tmpl w:val="AEF2EE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C2F0874"/>
    <w:multiLevelType w:val="multilevel"/>
    <w:tmpl w:val="0C4409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C3A4475"/>
    <w:multiLevelType w:val="hybridMultilevel"/>
    <w:tmpl w:val="F8429180"/>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91" w15:restartNumberingAfterBreak="0">
    <w:nsid w:val="6E7F5951"/>
    <w:multiLevelType w:val="hybridMultilevel"/>
    <w:tmpl w:val="9556A11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92" w15:restartNumberingAfterBreak="0">
    <w:nsid w:val="6EAA2CFB"/>
    <w:multiLevelType w:val="multilevel"/>
    <w:tmpl w:val="D9FE5D8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F74744C"/>
    <w:multiLevelType w:val="multilevel"/>
    <w:tmpl w:val="99B2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777B5E"/>
    <w:multiLevelType w:val="multilevel"/>
    <w:tmpl w:val="21DA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8D1F53"/>
    <w:multiLevelType w:val="multilevel"/>
    <w:tmpl w:val="E59A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55211C"/>
    <w:multiLevelType w:val="multilevel"/>
    <w:tmpl w:val="ACA4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CF4315"/>
    <w:multiLevelType w:val="multilevel"/>
    <w:tmpl w:val="9B82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3BA7801"/>
    <w:multiLevelType w:val="hybridMultilevel"/>
    <w:tmpl w:val="34E24560"/>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99" w15:restartNumberingAfterBreak="0">
    <w:nsid w:val="74954F3C"/>
    <w:multiLevelType w:val="hybridMultilevel"/>
    <w:tmpl w:val="E74AC77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00" w15:restartNumberingAfterBreak="0">
    <w:nsid w:val="74FE770D"/>
    <w:multiLevelType w:val="multilevel"/>
    <w:tmpl w:val="F61A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5564666"/>
    <w:multiLevelType w:val="multilevel"/>
    <w:tmpl w:val="E630826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6E44DAC"/>
    <w:multiLevelType w:val="multilevel"/>
    <w:tmpl w:val="15B06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7AD025C"/>
    <w:multiLevelType w:val="multilevel"/>
    <w:tmpl w:val="4EC2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F41D43"/>
    <w:multiLevelType w:val="multilevel"/>
    <w:tmpl w:val="898C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AC14F0"/>
    <w:multiLevelType w:val="multilevel"/>
    <w:tmpl w:val="D51E7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FE0A46"/>
    <w:multiLevelType w:val="multilevel"/>
    <w:tmpl w:val="B26C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2425039">
    <w:abstractNumId w:val="95"/>
  </w:num>
  <w:num w:numId="2" w16cid:durableId="1416632664">
    <w:abstractNumId w:val="91"/>
  </w:num>
  <w:num w:numId="3" w16cid:durableId="1178928836">
    <w:abstractNumId w:val="56"/>
  </w:num>
  <w:num w:numId="4" w16cid:durableId="43677957">
    <w:abstractNumId w:val="11"/>
  </w:num>
  <w:num w:numId="5" w16cid:durableId="1445226385">
    <w:abstractNumId w:val="81"/>
  </w:num>
  <w:num w:numId="6" w16cid:durableId="714893257">
    <w:abstractNumId w:val="77"/>
  </w:num>
  <w:num w:numId="7" w16cid:durableId="1296528357">
    <w:abstractNumId w:val="90"/>
  </w:num>
  <w:num w:numId="8" w16cid:durableId="1927374183">
    <w:abstractNumId w:val="80"/>
  </w:num>
  <w:num w:numId="9" w16cid:durableId="923950103">
    <w:abstractNumId w:val="26"/>
  </w:num>
  <w:num w:numId="10" w16cid:durableId="1379354708">
    <w:abstractNumId w:val="6"/>
  </w:num>
  <w:num w:numId="11" w16cid:durableId="406537524">
    <w:abstractNumId w:val="35"/>
  </w:num>
  <w:num w:numId="12" w16cid:durableId="342241625">
    <w:abstractNumId w:val="82"/>
  </w:num>
  <w:num w:numId="13" w16cid:durableId="167839085">
    <w:abstractNumId w:val="73"/>
  </w:num>
  <w:num w:numId="14" w16cid:durableId="1685130622">
    <w:abstractNumId w:val="55"/>
  </w:num>
  <w:num w:numId="15" w16cid:durableId="1836070331">
    <w:abstractNumId w:val="98"/>
  </w:num>
  <w:num w:numId="16" w16cid:durableId="286813209">
    <w:abstractNumId w:val="53"/>
  </w:num>
  <w:num w:numId="17" w16cid:durableId="427239036">
    <w:abstractNumId w:val="5"/>
  </w:num>
  <w:num w:numId="18" w16cid:durableId="220556426">
    <w:abstractNumId w:val="45"/>
  </w:num>
  <w:num w:numId="19" w16cid:durableId="1317956344">
    <w:abstractNumId w:val="84"/>
  </w:num>
  <w:num w:numId="20" w16cid:durableId="1456825480">
    <w:abstractNumId w:val="2"/>
  </w:num>
  <w:num w:numId="21" w16cid:durableId="1301879067">
    <w:abstractNumId w:val="57"/>
  </w:num>
  <w:num w:numId="22" w16cid:durableId="1948385383">
    <w:abstractNumId w:val="8"/>
  </w:num>
  <w:num w:numId="23" w16cid:durableId="243028051">
    <w:abstractNumId w:val="61"/>
  </w:num>
  <w:num w:numId="24" w16cid:durableId="1325738525">
    <w:abstractNumId w:val="83"/>
  </w:num>
  <w:num w:numId="25" w16cid:durableId="1237130185">
    <w:abstractNumId w:val="32"/>
  </w:num>
  <w:num w:numId="26" w16cid:durableId="1541094558">
    <w:abstractNumId w:val="44"/>
  </w:num>
  <w:num w:numId="27" w16cid:durableId="1174953729">
    <w:abstractNumId w:val="99"/>
  </w:num>
  <w:num w:numId="28" w16cid:durableId="392317592">
    <w:abstractNumId w:val="86"/>
  </w:num>
  <w:num w:numId="29" w16cid:durableId="2020043527">
    <w:abstractNumId w:val="39"/>
  </w:num>
  <w:num w:numId="30" w16cid:durableId="1780101525">
    <w:abstractNumId w:val="87"/>
  </w:num>
  <w:num w:numId="31" w16cid:durableId="806749706">
    <w:abstractNumId w:val="63"/>
  </w:num>
  <w:num w:numId="32" w16cid:durableId="1971326863">
    <w:abstractNumId w:val="13"/>
  </w:num>
  <w:num w:numId="33" w16cid:durableId="472407489">
    <w:abstractNumId w:val="14"/>
  </w:num>
  <w:num w:numId="34" w16cid:durableId="587738369">
    <w:abstractNumId w:val="60"/>
  </w:num>
  <w:num w:numId="35" w16cid:durableId="466364576">
    <w:abstractNumId w:val="4"/>
  </w:num>
  <w:num w:numId="36" w16cid:durableId="743259614">
    <w:abstractNumId w:val="104"/>
  </w:num>
  <w:num w:numId="37" w16cid:durableId="1730568599">
    <w:abstractNumId w:val="38"/>
  </w:num>
  <w:num w:numId="38" w16cid:durableId="596135401">
    <w:abstractNumId w:val="16"/>
  </w:num>
  <w:num w:numId="39" w16cid:durableId="1572233757">
    <w:abstractNumId w:val="47"/>
  </w:num>
  <w:num w:numId="40" w16cid:durableId="1896350088">
    <w:abstractNumId w:val="0"/>
  </w:num>
  <w:num w:numId="41" w16cid:durableId="1310162173">
    <w:abstractNumId w:val="105"/>
  </w:num>
  <w:num w:numId="42" w16cid:durableId="2113552218">
    <w:abstractNumId w:val="67"/>
  </w:num>
  <w:num w:numId="43" w16cid:durableId="1726643891">
    <w:abstractNumId w:val="41"/>
  </w:num>
  <w:num w:numId="44" w16cid:durableId="649750265">
    <w:abstractNumId w:val="28"/>
  </w:num>
  <w:num w:numId="45" w16cid:durableId="1372924218">
    <w:abstractNumId w:val="25"/>
  </w:num>
  <w:num w:numId="46" w16cid:durableId="1355040717">
    <w:abstractNumId w:val="51"/>
  </w:num>
  <w:num w:numId="47" w16cid:durableId="867255389">
    <w:abstractNumId w:val="17"/>
  </w:num>
  <w:num w:numId="48" w16cid:durableId="1930918211">
    <w:abstractNumId w:val="66"/>
  </w:num>
  <w:num w:numId="49" w16cid:durableId="677201018">
    <w:abstractNumId w:val="52"/>
  </w:num>
  <w:num w:numId="50" w16cid:durableId="383985712">
    <w:abstractNumId w:val="92"/>
  </w:num>
  <w:num w:numId="51" w16cid:durableId="923954958">
    <w:abstractNumId w:val="33"/>
  </w:num>
  <w:num w:numId="52" w16cid:durableId="2145274505">
    <w:abstractNumId w:val="22"/>
  </w:num>
  <w:num w:numId="53" w16cid:durableId="931208703">
    <w:abstractNumId w:val="21"/>
  </w:num>
  <w:num w:numId="54" w16cid:durableId="1028679455">
    <w:abstractNumId w:val="94"/>
  </w:num>
  <w:num w:numId="55" w16cid:durableId="324477457">
    <w:abstractNumId w:val="62"/>
  </w:num>
  <w:num w:numId="56" w16cid:durableId="19474943">
    <w:abstractNumId w:val="76"/>
  </w:num>
  <w:num w:numId="57" w16cid:durableId="1653633404">
    <w:abstractNumId w:val="72"/>
  </w:num>
  <w:num w:numId="58" w16cid:durableId="69087751">
    <w:abstractNumId w:val="103"/>
  </w:num>
  <w:num w:numId="59" w16cid:durableId="156968520">
    <w:abstractNumId w:val="79"/>
  </w:num>
  <w:num w:numId="60" w16cid:durableId="1895846952">
    <w:abstractNumId w:val="59"/>
  </w:num>
  <w:num w:numId="61" w16cid:durableId="1245607655">
    <w:abstractNumId w:val="15"/>
  </w:num>
  <w:num w:numId="62" w16cid:durableId="1220749218">
    <w:abstractNumId w:val="37"/>
  </w:num>
  <w:num w:numId="63" w16cid:durableId="547301283">
    <w:abstractNumId w:val="40"/>
  </w:num>
  <w:num w:numId="64" w16cid:durableId="495538642">
    <w:abstractNumId w:val="48"/>
  </w:num>
  <w:num w:numId="65" w16cid:durableId="112555016">
    <w:abstractNumId w:val="27"/>
  </w:num>
  <w:num w:numId="66" w16cid:durableId="188377852">
    <w:abstractNumId w:val="19"/>
  </w:num>
  <w:num w:numId="67" w16cid:durableId="1303803968">
    <w:abstractNumId w:val="3"/>
  </w:num>
  <w:num w:numId="68" w16cid:durableId="1689020020">
    <w:abstractNumId w:val="9"/>
  </w:num>
  <w:num w:numId="69" w16cid:durableId="298071696">
    <w:abstractNumId w:val="46"/>
  </w:num>
  <w:num w:numId="70" w16cid:durableId="135606050">
    <w:abstractNumId w:val="96"/>
  </w:num>
  <w:num w:numId="71" w16cid:durableId="125045371">
    <w:abstractNumId w:val="74"/>
  </w:num>
  <w:num w:numId="72" w16cid:durableId="1209075458">
    <w:abstractNumId w:val="58"/>
  </w:num>
  <w:num w:numId="73" w16cid:durableId="1226339122">
    <w:abstractNumId w:val="102"/>
  </w:num>
  <w:num w:numId="74" w16cid:durableId="1374159989">
    <w:abstractNumId w:val="23"/>
  </w:num>
  <w:num w:numId="75" w16cid:durableId="1339229749">
    <w:abstractNumId w:val="36"/>
  </w:num>
  <w:num w:numId="76" w16cid:durableId="1244796124">
    <w:abstractNumId w:val="70"/>
  </w:num>
  <w:num w:numId="77" w16cid:durableId="1332026263">
    <w:abstractNumId w:val="89"/>
  </w:num>
  <w:num w:numId="78" w16cid:durableId="1453669423">
    <w:abstractNumId w:val="30"/>
  </w:num>
  <w:num w:numId="79" w16cid:durableId="1754887089">
    <w:abstractNumId w:val="10"/>
  </w:num>
  <w:num w:numId="80" w16cid:durableId="378437440">
    <w:abstractNumId w:val="12"/>
  </w:num>
  <w:num w:numId="81" w16cid:durableId="914054568">
    <w:abstractNumId w:val="1"/>
  </w:num>
  <w:num w:numId="82" w16cid:durableId="390036634">
    <w:abstractNumId w:val="34"/>
  </w:num>
  <w:num w:numId="83" w16cid:durableId="603077396">
    <w:abstractNumId w:val="97"/>
  </w:num>
  <w:num w:numId="84" w16cid:durableId="1200782439">
    <w:abstractNumId w:val="24"/>
  </w:num>
  <w:num w:numId="85" w16cid:durableId="904871608">
    <w:abstractNumId w:val="68"/>
  </w:num>
  <w:num w:numId="86" w16cid:durableId="1268385000">
    <w:abstractNumId w:val="64"/>
  </w:num>
  <w:num w:numId="87" w16cid:durableId="1333869894">
    <w:abstractNumId w:val="85"/>
  </w:num>
  <w:num w:numId="88" w16cid:durableId="1058943902">
    <w:abstractNumId w:val="75"/>
  </w:num>
  <w:num w:numId="89" w16cid:durableId="2141145613">
    <w:abstractNumId w:val="101"/>
  </w:num>
  <w:num w:numId="90" w16cid:durableId="217982624">
    <w:abstractNumId w:val="20"/>
  </w:num>
  <w:num w:numId="91" w16cid:durableId="1037662781">
    <w:abstractNumId w:val="100"/>
  </w:num>
  <w:num w:numId="92" w16cid:durableId="148712422">
    <w:abstractNumId w:val="65"/>
  </w:num>
  <w:num w:numId="93" w16cid:durableId="1581449809">
    <w:abstractNumId w:val="50"/>
  </w:num>
  <w:num w:numId="94" w16cid:durableId="782266445">
    <w:abstractNumId w:val="7"/>
  </w:num>
  <w:num w:numId="95" w16cid:durableId="855272979">
    <w:abstractNumId w:val="106"/>
  </w:num>
  <w:num w:numId="96" w16cid:durableId="1931573011">
    <w:abstractNumId w:val="31"/>
  </w:num>
  <w:num w:numId="97" w16cid:durableId="1744839814">
    <w:abstractNumId w:val="88"/>
  </w:num>
  <w:num w:numId="98" w16cid:durableId="164588638">
    <w:abstractNumId w:val="71"/>
  </w:num>
  <w:num w:numId="99" w16cid:durableId="1623924508">
    <w:abstractNumId w:val="18"/>
  </w:num>
  <w:num w:numId="100" w16cid:durableId="1766267799">
    <w:abstractNumId w:val="42"/>
  </w:num>
  <w:num w:numId="101" w16cid:durableId="1103577644">
    <w:abstractNumId w:val="29"/>
  </w:num>
  <w:num w:numId="102" w16cid:durableId="426729373">
    <w:abstractNumId w:val="69"/>
  </w:num>
  <w:num w:numId="103" w16cid:durableId="694116983">
    <w:abstractNumId w:val="78"/>
  </w:num>
  <w:num w:numId="104" w16cid:durableId="367990172">
    <w:abstractNumId w:val="49"/>
  </w:num>
  <w:num w:numId="105" w16cid:durableId="1275593362">
    <w:abstractNumId w:val="54"/>
  </w:num>
  <w:num w:numId="106" w16cid:durableId="115952070">
    <w:abstractNumId w:val="43"/>
  </w:num>
  <w:num w:numId="107" w16cid:durableId="1402557706">
    <w:abstractNumId w:val="9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6F5"/>
    <w:rsid w:val="000404E8"/>
    <w:rsid w:val="00040B8E"/>
    <w:rsid w:val="00063004"/>
    <w:rsid w:val="000716A8"/>
    <w:rsid w:val="000D24C1"/>
    <w:rsid w:val="000E3557"/>
    <w:rsid w:val="00111FB6"/>
    <w:rsid w:val="001F1247"/>
    <w:rsid w:val="001F5EFD"/>
    <w:rsid w:val="00261758"/>
    <w:rsid w:val="00286F67"/>
    <w:rsid w:val="002B46FE"/>
    <w:rsid w:val="002E3492"/>
    <w:rsid w:val="002F389B"/>
    <w:rsid w:val="003226D1"/>
    <w:rsid w:val="00327ACD"/>
    <w:rsid w:val="003325D0"/>
    <w:rsid w:val="003759DC"/>
    <w:rsid w:val="003914C2"/>
    <w:rsid w:val="003A7D23"/>
    <w:rsid w:val="003F7BF2"/>
    <w:rsid w:val="00401DC1"/>
    <w:rsid w:val="00433CAD"/>
    <w:rsid w:val="00483044"/>
    <w:rsid w:val="004D777A"/>
    <w:rsid w:val="005210A1"/>
    <w:rsid w:val="005637F5"/>
    <w:rsid w:val="00580F10"/>
    <w:rsid w:val="00582F57"/>
    <w:rsid w:val="006157CB"/>
    <w:rsid w:val="0062481F"/>
    <w:rsid w:val="00675DB6"/>
    <w:rsid w:val="006A0710"/>
    <w:rsid w:val="006B71B1"/>
    <w:rsid w:val="007130E1"/>
    <w:rsid w:val="007356F5"/>
    <w:rsid w:val="00743003"/>
    <w:rsid w:val="0075502E"/>
    <w:rsid w:val="00781A1C"/>
    <w:rsid w:val="007B1DB2"/>
    <w:rsid w:val="007C49DA"/>
    <w:rsid w:val="007C6382"/>
    <w:rsid w:val="00824E88"/>
    <w:rsid w:val="00843751"/>
    <w:rsid w:val="008C15EC"/>
    <w:rsid w:val="009159EB"/>
    <w:rsid w:val="00974DD6"/>
    <w:rsid w:val="0097751A"/>
    <w:rsid w:val="00997F54"/>
    <w:rsid w:val="009E1825"/>
    <w:rsid w:val="009F1216"/>
    <w:rsid w:val="00A06CD7"/>
    <w:rsid w:val="00A109F8"/>
    <w:rsid w:val="00A266C0"/>
    <w:rsid w:val="00A70D34"/>
    <w:rsid w:val="00A742E8"/>
    <w:rsid w:val="00A850B7"/>
    <w:rsid w:val="00AA4976"/>
    <w:rsid w:val="00B2590D"/>
    <w:rsid w:val="00B47287"/>
    <w:rsid w:val="00B539B1"/>
    <w:rsid w:val="00B73A48"/>
    <w:rsid w:val="00BB45BA"/>
    <w:rsid w:val="00BC4C5C"/>
    <w:rsid w:val="00BE1371"/>
    <w:rsid w:val="00BF33F1"/>
    <w:rsid w:val="00C0073C"/>
    <w:rsid w:val="00C612FD"/>
    <w:rsid w:val="00C71AB5"/>
    <w:rsid w:val="00C77C3D"/>
    <w:rsid w:val="00CA2821"/>
    <w:rsid w:val="00CB01D7"/>
    <w:rsid w:val="00CB573D"/>
    <w:rsid w:val="00CD2DCA"/>
    <w:rsid w:val="00CE2502"/>
    <w:rsid w:val="00D14BC9"/>
    <w:rsid w:val="00D46189"/>
    <w:rsid w:val="00D75182"/>
    <w:rsid w:val="00D805C6"/>
    <w:rsid w:val="00E26BF6"/>
    <w:rsid w:val="00E64C52"/>
    <w:rsid w:val="00EA248B"/>
    <w:rsid w:val="00F237D3"/>
    <w:rsid w:val="00F2510A"/>
    <w:rsid w:val="00F42438"/>
    <w:rsid w:val="00F65B0D"/>
    <w:rsid w:val="00F73B1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0E57E"/>
  <w15:docId w15:val="{761539A9-F883-4203-83AF-4435593C9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unhideWhenUsed/>
    <w:qFormat/>
    <w:rsid w:val="00C82195"/>
    <w:pPr>
      <w:outlineLvl w:val="9"/>
    </w:p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Textoennegrita">
    <w:name w:val="Strong"/>
    <w:basedOn w:val="Fuentedeprrafopredeter"/>
    <w:uiPriority w:val="22"/>
    <w:qFormat/>
    <w:rsid w:val="000716A8"/>
    <w:rPr>
      <w:b/>
      <w:bCs/>
    </w:rPr>
  </w:style>
  <w:style w:type="paragraph" w:customStyle="1" w:styleId="font-claude-response-body">
    <w:name w:val="font-claude-response-body"/>
    <w:basedOn w:val="Normal"/>
    <w:rsid w:val="00A850B7"/>
    <w:pPr>
      <w:spacing w:before="100" w:beforeAutospacing="1" w:after="100" w:afterAutospacing="1" w:line="240" w:lineRule="auto"/>
    </w:pPr>
    <w:rPr>
      <w:rFonts w:ascii="Times New Roman" w:eastAsia="Times New Roman" w:hAnsi="Times New Roman" w:cs="Times New Roman"/>
      <w:sz w:val="24"/>
      <w:szCs w:val="24"/>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BCTgDxR9MiPJwEa5UeVrp4+aEA==">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ECD33E1-8710-4176-8A5F-02F56217C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46</Pages>
  <Words>8125</Words>
  <Characters>44689</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ULISES . MUNOZ PALACIOS</cp:lastModifiedBy>
  <cp:revision>40</cp:revision>
  <dcterms:created xsi:type="dcterms:W3CDTF">2017-05-09T20:44:00Z</dcterms:created>
  <dcterms:modified xsi:type="dcterms:W3CDTF">2025-12-04T20:31:00Z</dcterms:modified>
</cp:coreProperties>
</file>